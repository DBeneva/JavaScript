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B179" w14:textId="1AC912BF" w:rsidR="00F656CF" w:rsidRDefault="00C1766C" w:rsidP="00F656CF">
      <w:pPr>
        <w:pStyle w:val="Heading1"/>
        <w:jc w:val="center"/>
      </w:pPr>
      <w:r>
        <w:t>Problem 2.</w:t>
      </w:r>
      <w:r w:rsidRPr="00C1766C">
        <w:t>Expense Tracker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39267E5E">
            <wp:extent cx="5859720" cy="3000085"/>
            <wp:effectExtent l="0" t="0" r="825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20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1A739E93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C1766C" w:rsidRPr="00C1766C">
        <w:rPr>
          <w:rFonts w:ascii="Calibri" w:eastAsia="Calibri" w:hAnsi="Calibri" w:cs="Times New Roman"/>
          <w:b/>
        </w:rPr>
        <w:t>Expense Tracker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21A427F1" w:rsidR="00F656CF" w:rsidRDefault="00C1766C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Expense Type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Amount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Date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2ACBCC4F" w:rsidR="00F656CF" w:rsidRDefault="00F656CF" w:rsidP="00F656CF">
      <w:pPr>
        <w:pStyle w:val="ListParagraph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</w:t>
      </w:r>
      <w:del w:id="0" w:author="dell" w:date="2023-11-02T22:19:00Z">
        <w:r w:rsidDel="00B76860">
          <w:rPr>
            <w:rFonts w:ascii="Calibri" w:eastAsia="Times New Roman" w:hAnsi="Calibri" w:cs="Times New Roman"/>
            <w:b/>
            <w:color w:val="7C380A"/>
            <w:sz w:val="36"/>
            <w:szCs w:val="36"/>
          </w:rPr>
          <w:delText>ting</w:delText>
        </w:r>
      </w:del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4A6C471F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4779F4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preview</w:t>
      </w:r>
      <w:r w:rsidRPr="00F46C75">
        <w:rPr>
          <w:rStyle w:val="CodeChar"/>
        </w:rPr>
        <w:t>-list"</w:t>
      </w:r>
      <w:r w:rsidR="00055E8B" w:rsidRPr="00055E8B">
        <w:rPr>
          <w:rStyle w:val="CodeChar"/>
          <w:b w:val="0"/>
        </w:rPr>
        <w:t>,</w:t>
      </w:r>
      <w:ins w:id="1" w:author="dell" w:date="2023-11-02T22:19:00Z">
        <w:r w:rsidR="00B76860">
          <w:rPr>
            <w:rStyle w:val="CodeChar"/>
            <w:b w:val="0"/>
          </w:rPr>
          <w:t xml:space="preserve"> </w:t>
        </w:r>
        <w:r w:rsidR="00B76860" w:rsidRPr="00B76860">
          <w:rPr>
            <w:rPrChange w:id="2" w:author="dell" w:date="2023-11-02T22:19:00Z">
              <w:rPr>
                <w:rStyle w:val="CodeChar"/>
                <w:b w:val="0"/>
              </w:rPr>
            </w:rPrChange>
          </w:rPr>
          <w:t xml:space="preserve">the </w:t>
        </w:r>
      </w:ins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055E8B">
        <w:rPr>
          <w:rFonts w:ascii="Calibri" w:eastAsia="Calibri" w:hAnsi="Calibri" w:cs="Calibri"/>
          <w:b/>
          <w:noProof/>
          <w:color w:val="00000A"/>
        </w:rPr>
        <w:t>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6D7AFA28">
            <wp:extent cx="3166179" cy="2790702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47" cy="27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36F8F59D">
            <wp:extent cx="5816989" cy="295394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9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74BE13C1" w:rsidR="00F656CF" w:rsidRDefault="00F656CF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Edit </w:t>
      </w:r>
      <w:ins w:id="3" w:author="dell" w:date="2023-11-02T22:19:00Z">
        <w:r w:rsidR="00B76860">
          <w:rPr>
            <w:sz w:val="36"/>
            <w:szCs w:val="28"/>
          </w:rPr>
          <w:t xml:space="preserve">the </w:t>
        </w:r>
      </w:ins>
      <w:ins w:id="4" w:author="dell" w:date="2023-11-02T22:20:00Z">
        <w:r w:rsidR="00B76860">
          <w:rPr>
            <w:sz w:val="36"/>
            <w:szCs w:val="28"/>
          </w:rPr>
          <w:t>I</w:t>
        </w:r>
      </w:ins>
      <w:del w:id="5" w:author="dell" w:date="2023-11-02T22:20:00Z">
        <w:r w:rsidDel="00B76860">
          <w:rPr>
            <w:sz w:val="36"/>
            <w:szCs w:val="28"/>
          </w:rPr>
          <w:delText>i</w:delText>
        </w:r>
      </w:del>
      <w:r>
        <w:rPr>
          <w:sz w:val="36"/>
          <w:szCs w:val="28"/>
        </w:rPr>
        <w:t xml:space="preserve">nformation </w:t>
      </w:r>
    </w:p>
    <w:p w14:paraId="6DC14924" w14:textId="17A7DFED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</w:t>
      </w:r>
      <w:ins w:id="6" w:author="dell" w:date="2023-11-02T22:19:00Z">
        <w:r w:rsidR="00B76860">
          <w:t>,</w:t>
        </w:r>
      </w:ins>
      <w:del w:id="7" w:author="dell" w:date="2023-11-02T22:19:00Z">
        <w:r w:rsidDel="00B76860">
          <w:delText xml:space="preserve"> a</w:delText>
        </w:r>
      </w:del>
      <w:del w:id="8" w:author="dell" w:date="2023-11-02T22:20:00Z">
        <w:r w:rsidDel="00B76860">
          <w:delText>nd</w:delText>
        </w:r>
      </w:del>
      <w:r>
        <w:t xml:space="preserve">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preview</w:t>
      </w:r>
      <w:r w:rsidRPr="00F46C75">
        <w:rPr>
          <w:rStyle w:val="CodeChar"/>
        </w:rPr>
        <w:t>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  <w:del w:id="9" w:author="dell" w:date="2023-11-02T22:20:00Z">
        <w:r w:rsidDel="00B76860">
          <w:delText xml:space="preserve"> </w:delText>
        </w:r>
      </w:del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0FACA7AA">
            <wp:extent cx="5773178" cy="2940713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78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659997A7">
            <wp:extent cx="5947353" cy="3022464"/>
            <wp:effectExtent l="0" t="0" r="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53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745136E3" w:rsidR="00F656CF" w:rsidRDefault="00172FC0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Add to </w:t>
      </w:r>
      <w:r w:rsidR="00C1766C">
        <w:rPr>
          <w:sz w:val="36"/>
          <w:szCs w:val="28"/>
        </w:rPr>
        <w:t>Expenses</w:t>
      </w:r>
    </w:p>
    <w:p w14:paraId="51313041" w14:textId="305938F5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172FC0"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</w:t>
      </w:r>
      <w:r w:rsidR="00172FC0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preview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expenses</w:t>
      </w:r>
      <w:r w:rsidRPr="00F46C75">
        <w:rPr>
          <w:rStyle w:val="CodeChar"/>
        </w:rPr>
        <w:t>-list"</w:t>
      </w:r>
      <w:r>
        <w:t>.</w:t>
      </w:r>
    </w:p>
    <w:p w14:paraId="6714FD1C" w14:textId="3B5F610B" w:rsidR="00F656CF" w:rsidRDefault="00F656CF" w:rsidP="00F656CF">
      <w:pPr>
        <w:pStyle w:val="ListParagraph"/>
        <w:spacing w:before="240" w:after="240"/>
      </w:pPr>
      <w:bookmarkStart w:id="1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172FC0"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ins w:id="11" w:author="dell" w:date="2023-11-02T22:20:00Z">
        <w:r w:rsidR="00B76860">
          <w:rPr>
            <w:rStyle w:val="CodeChar"/>
            <w:b w:val="0"/>
          </w:rPr>
          <w:t xml:space="preserve"> the</w:t>
        </w:r>
      </w:ins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10"/>
    <w:p w14:paraId="2B3F10A9" w14:textId="41D776DA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30D1AD11">
            <wp:extent cx="2796639" cy="2218973"/>
            <wp:effectExtent l="0" t="0" r="381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834" cy="22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394AEC5A">
            <wp:extent cx="5883635" cy="3030406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35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557A" w14:textId="2F7B29FC" w:rsidR="00956E4F" w:rsidRDefault="00956E4F" w:rsidP="00F656CF">
      <w:pPr>
        <w:jc w:val="center"/>
        <w:rPr>
          <w:noProof/>
        </w:rPr>
      </w:pPr>
    </w:p>
    <w:p w14:paraId="3A6C9EFC" w14:textId="3B662FEC" w:rsidR="00956E4F" w:rsidRDefault="00DE6CBF" w:rsidP="00956E4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Delete Expenses</w:t>
      </w:r>
    </w:p>
    <w:p w14:paraId="6DEF2A59" w14:textId="4FF52E74" w:rsidR="00956E4F" w:rsidRDefault="00956E4F" w:rsidP="00956E4F">
      <w:pPr>
        <w:pStyle w:val="ListParagraph"/>
        <w:spacing w:before="240" w:after="240"/>
      </w:pPr>
      <w:r>
        <w:t>When</w:t>
      </w:r>
      <w:ins w:id="12" w:author="dell" w:date="2023-11-02T22:20:00Z">
        <w:r w:rsidR="00B76860">
          <w:t xml:space="preserve"> the</w:t>
        </w:r>
      </w:ins>
      <w:r>
        <w:t xml:space="preserve"> </w:t>
      </w:r>
      <w:r w:rsidRPr="00F46C75">
        <w:rPr>
          <w:b/>
          <w:bCs/>
        </w:rPr>
        <w:t>[</w:t>
      </w:r>
      <w:r w:rsidR="00DE6CBF"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2306652A" w14:textId="77777777" w:rsidR="00956E4F" w:rsidRDefault="00956E4F" w:rsidP="00F656CF">
      <w:pPr>
        <w:jc w:val="center"/>
      </w:pPr>
    </w:p>
    <w:p w14:paraId="2D6EF60B" w14:textId="77777777" w:rsidR="00F656CF" w:rsidRPr="00ED78FD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BBB05" w14:textId="77777777" w:rsidR="00251FFA" w:rsidRDefault="00251FFA" w:rsidP="008068A2">
      <w:pPr>
        <w:spacing w:after="0" w:line="240" w:lineRule="auto"/>
      </w:pPr>
      <w:r>
        <w:separator/>
      </w:r>
    </w:p>
  </w:endnote>
  <w:endnote w:type="continuationSeparator" w:id="0">
    <w:p w14:paraId="5A202154" w14:textId="77777777" w:rsidR="00251FFA" w:rsidRDefault="00251FF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3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F6A542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E6CBF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E6CBF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F6A542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E6CBF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E6CBF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DCEEC" w14:textId="77777777" w:rsidR="00251FFA" w:rsidRDefault="00251FFA" w:rsidP="008068A2">
      <w:pPr>
        <w:spacing w:after="0" w:line="240" w:lineRule="auto"/>
      </w:pPr>
      <w:r>
        <w:separator/>
      </w:r>
    </w:p>
  </w:footnote>
  <w:footnote w:type="continuationSeparator" w:id="0">
    <w:p w14:paraId="44DA448E" w14:textId="77777777" w:rsidR="00251FFA" w:rsidRDefault="00251FF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5355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424494738">
    <w:abstractNumId w:val="9"/>
  </w:num>
  <w:num w:numId="2" w16cid:durableId="588345339">
    <w:abstractNumId w:val="33"/>
  </w:num>
  <w:num w:numId="3" w16cid:durableId="200172110">
    <w:abstractNumId w:val="11"/>
  </w:num>
  <w:num w:numId="4" w16cid:durableId="486017608">
    <w:abstractNumId w:val="30"/>
  </w:num>
  <w:num w:numId="5" w16cid:durableId="1722093299">
    <w:abstractNumId w:val="8"/>
  </w:num>
  <w:num w:numId="6" w16cid:durableId="504635255">
    <w:abstractNumId w:val="2"/>
  </w:num>
  <w:num w:numId="7" w16cid:durableId="1588686078">
    <w:abstractNumId w:val="32"/>
  </w:num>
  <w:num w:numId="8" w16cid:durableId="649988856">
    <w:abstractNumId w:val="14"/>
  </w:num>
  <w:num w:numId="9" w16cid:durableId="49228556">
    <w:abstractNumId w:val="7"/>
  </w:num>
  <w:num w:numId="10" w16cid:durableId="67466666">
    <w:abstractNumId w:val="18"/>
  </w:num>
  <w:num w:numId="11" w16cid:durableId="450706533">
    <w:abstractNumId w:val="35"/>
  </w:num>
  <w:num w:numId="12" w16cid:durableId="1505972366">
    <w:abstractNumId w:val="3"/>
  </w:num>
  <w:num w:numId="13" w16cid:durableId="1898126556">
    <w:abstractNumId w:val="26"/>
  </w:num>
  <w:num w:numId="14" w16cid:durableId="270750751">
    <w:abstractNumId w:val="6"/>
  </w:num>
  <w:num w:numId="15" w16cid:durableId="718750707">
    <w:abstractNumId w:val="17"/>
  </w:num>
  <w:num w:numId="16" w16cid:durableId="850486064">
    <w:abstractNumId w:val="19"/>
  </w:num>
  <w:num w:numId="17" w16cid:durableId="1393194578">
    <w:abstractNumId w:val="4"/>
  </w:num>
  <w:num w:numId="18" w16cid:durableId="1092625015">
    <w:abstractNumId w:val="31"/>
  </w:num>
  <w:num w:numId="19" w16cid:durableId="1724677615">
    <w:abstractNumId w:val="20"/>
  </w:num>
  <w:num w:numId="20" w16cid:durableId="1575505812">
    <w:abstractNumId w:val="37"/>
  </w:num>
  <w:num w:numId="21" w16cid:durableId="936332973">
    <w:abstractNumId w:val="36"/>
  </w:num>
  <w:num w:numId="22" w16cid:durableId="28074392">
    <w:abstractNumId w:val="40"/>
  </w:num>
  <w:num w:numId="23" w16cid:durableId="1627274485">
    <w:abstractNumId w:val="12"/>
  </w:num>
  <w:num w:numId="24" w16cid:durableId="116723935">
    <w:abstractNumId w:val="15"/>
  </w:num>
  <w:num w:numId="25" w16cid:durableId="1966620646">
    <w:abstractNumId w:val="27"/>
  </w:num>
  <w:num w:numId="26" w16cid:durableId="1976567745">
    <w:abstractNumId w:val="25"/>
  </w:num>
  <w:num w:numId="27" w16cid:durableId="463617966">
    <w:abstractNumId w:val="16"/>
  </w:num>
  <w:num w:numId="28" w16cid:durableId="1526749528">
    <w:abstractNumId w:val="6"/>
  </w:num>
  <w:num w:numId="29" w16cid:durableId="1490249991">
    <w:abstractNumId w:val="17"/>
  </w:num>
  <w:num w:numId="30" w16cid:durableId="717125646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81944751">
    <w:abstractNumId w:val="36"/>
  </w:num>
  <w:num w:numId="32" w16cid:durableId="1437360555">
    <w:abstractNumId w:val="23"/>
  </w:num>
  <w:num w:numId="33" w16cid:durableId="1545217707">
    <w:abstractNumId w:val="5"/>
  </w:num>
  <w:num w:numId="34" w16cid:durableId="1570074381">
    <w:abstractNumId w:val="10"/>
  </w:num>
  <w:num w:numId="35" w16cid:durableId="1459182079">
    <w:abstractNumId w:val="21"/>
  </w:num>
  <w:num w:numId="36" w16cid:durableId="1466436072">
    <w:abstractNumId w:val="0"/>
  </w:num>
  <w:num w:numId="37" w16cid:durableId="1593470334">
    <w:abstractNumId w:val="13"/>
  </w:num>
  <w:num w:numId="38" w16cid:durableId="605575617">
    <w:abstractNumId w:val="1"/>
  </w:num>
  <w:num w:numId="39" w16cid:durableId="1706520606">
    <w:abstractNumId w:val="34"/>
  </w:num>
  <w:num w:numId="40" w16cid:durableId="1963808289">
    <w:abstractNumId w:val="40"/>
  </w:num>
  <w:num w:numId="41" w16cid:durableId="1412580678">
    <w:abstractNumId w:val="12"/>
  </w:num>
  <w:num w:numId="42" w16cid:durableId="496310393">
    <w:abstractNumId w:val="22"/>
  </w:num>
  <w:num w:numId="43" w16cid:durableId="514997485">
    <w:abstractNumId w:val="39"/>
  </w:num>
  <w:num w:numId="44" w16cid:durableId="1242836409">
    <w:abstractNumId w:val="38"/>
  </w:num>
  <w:num w:numId="45" w16cid:durableId="268895109">
    <w:abstractNumId w:val="24"/>
  </w:num>
  <w:num w:numId="46" w16cid:durableId="2047176346">
    <w:abstractNumId w:val="29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2FC0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1FFA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779F4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87BDD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31AA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3919"/>
    <w:rsid w:val="00897599"/>
    <w:rsid w:val="008A4262"/>
    <w:rsid w:val="008B07D7"/>
    <w:rsid w:val="008B557F"/>
    <w:rsid w:val="008B6818"/>
    <w:rsid w:val="008C2344"/>
    <w:rsid w:val="008C2B83"/>
    <w:rsid w:val="008C2DE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56E4F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115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76860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1766C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E6CBF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E0F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styleId="Revision">
    <w:name w:val="Revision"/>
    <w:hidden/>
    <w:uiPriority w:val="99"/>
    <w:semiHidden/>
    <w:rsid w:val="00B7686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30.png"/><Relationship Id="rId7" Type="http://schemas.openxmlformats.org/officeDocument/2006/relationships/image" Target="media/image1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41" Type="http://schemas.openxmlformats.org/officeDocument/2006/relationships/image" Target="media/image1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2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60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4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D3D06C-1D02-4C62-A521-C9F4C63AC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4</Pages>
  <Words>318</Words>
  <Characters>1816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dell</cp:lastModifiedBy>
  <cp:revision>35</cp:revision>
  <cp:lastPrinted>2015-10-26T22:35:00Z</cp:lastPrinted>
  <dcterms:created xsi:type="dcterms:W3CDTF">2021-09-07T12:37:00Z</dcterms:created>
  <dcterms:modified xsi:type="dcterms:W3CDTF">2023-11-02T20:20:00Z</dcterms:modified>
  <cp:category>computer programming;programming;software development;software engineering</cp:category>
</cp:coreProperties>
</file>