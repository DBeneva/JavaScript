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9B921" w14:textId="05C318C9" w:rsidR="00A13134" w:rsidRPr="002944E5" w:rsidRDefault="00A13134" w:rsidP="00A13134">
      <w:pPr>
        <w:pStyle w:val="Heading1"/>
        <w:jc w:val="center"/>
      </w:pPr>
      <w:r>
        <w:t xml:space="preserve">Problem 3 – </w:t>
      </w:r>
      <w:r w:rsidR="00620DD1" w:rsidRPr="00620DD1">
        <w:t>Daily Calorie Counter</w:t>
      </w:r>
    </w:p>
    <w:p w14:paraId="1D5010DD" w14:textId="77777777" w:rsidR="00A13134" w:rsidRPr="009518E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23A3BB17" w14:textId="77777777" w:rsidR="00A13134" w:rsidRPr="005D0BC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5B4D1BCC" w14:textId="77777777" w:rsidR="00A13134" w:rsidRPr="00EE5698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8305506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13AA0F2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313D2E9E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33240E9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09F0F880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C79EF68" w14:textId="77777777" w:rsidR="00A13134" w:rsidRPr="00654882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CE26FBA" w14:textId="77777777" w:rsidR="00A13134" w:rsidRPr="00CD5F99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5E511A7" w14:textId="77777777" w:rsidR="00A13134" w:rsidRPr="004D0B17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FE320D6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76FA488" w14:textId="77777777" w:rsidR="00A13134" w:rsidRPr="002E2A6C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07D9BD" w14:textId="77777777" w:rsidR="00A13134" w:rsidRPr="007D0082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538E374" w14:textId="77777777" w:rsidR="00A13134" w:rsidRPr="005F5B0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327AB108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27E65C38" w14:textId="1F5C8173" w:rsidR="00A13134" w:rsidRDefault="00A13134" w:rsidP="00A13134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2C065E">
        <w:rPr>
          <w:noProof/>
          <w:szCs w:val="24"/>
        </w:rPr>
        <w:t>meals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4B6CA1CA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2187AD3C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6D0D8B05" w14:textId="77777777" w:rsidR="00A13134" w:rsidRDefault="00A13134" w:rsidP="00A13134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3B9B2FCF" w14:textId="77777777" w:rsidR="00A13134" w:rsidRDefault="00A13134" w:rsidP="00A13134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4B85EEBE" w14:textId="77777777" w:rsidR="00A13134" w:rsidRDefault="00A13134" w:rsidP="00A13134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78F8FFCE" wp14:editId="3CB2FE8C">
            <wp:extent cx="3402280" cy="2057400"/>
            <wp:effectExtent l="0" t="0" r="8255" b="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8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C0FE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590CC589" w14:textId="77777777" w:rsidR="00A13134" w:rsidRDefault="00000000" w:rsidP="00A13134">
      <w:pPr>
        <w:pStyle w:val="ListParagraph"/>
        <w:numPr>
          <w:ilvl w:val="0"/>
          <w:numId w:val="40"/>
        </w:numPr>
        <w:rPr>
          <w:b/>
          <w:bCs/>
          <w:sz w:val="36"/>
          <w:szCs w:val="36"/>
        </w:rPr>
      </w:pPr>
      <w:hyperlink r:id="rId10" w:history="1">
        <w:r w:rsidR="00A13134" w:rsidRPr="00226B01">
          <w:rPr>
            <w:rStyle w:val="Hyperlink"/>
            <w:b/>
            <w:bCs/>
            <w:sz w:val="36"/>
            <w:szCs w:val="36"/>
          </w:rPr>
          <w:t>http://localhost:3030/jsonstore/tasks/</w:t>
        </w:r>
      </w:hyperlink>
    </w:p>
    <w:p w14:paraId="5A02FCF3" w14:textId="77777777" w:rsidR="00A13134" w:rsidRPr="00C57A57" w:rsidRDefault="00000000" w:rsidP="00A13134">
      <w:pPr>
        <w:pStyle w:val="ListParagraph"/>
        <w:numPr>
          <w:ilvl w:val="0"/>
          <w:numId w:val="40"/>
        </w:numPr>
        <w:rPr>
          <w:rStyle w:val="Hyperlink"/>
          <w:b/>
          <w:bCs/>
          <w:sz w:val="36"/>
          <w:szCs w:val="36"/>
        </w:rPr>
      </w:pPr>
      <w:hyperlink r:id="rId11" w:history="1">
        <w:r w:rsidR="00A13134" w:rsidRPr="00C57A57">
          <w:rPr>
            <w:rStyle w:val="Hyperlink"/>
            <w:b/>
            <w:bCs/>
            <w:sz w:val="36"/>
            <w:szCs w:val="36"/>
          </w:rPr>
          <w:t>http://localhost:3030/jsonstore/tasks/</w:t>
        </w:r>
      </w:hyperlink>
      <w:r w:rsidR="00A13134" w:rsidRPr="00C57A57">
        <w:rPr>
          <w:rStyle w:val="Hyperlink"/>
          <w:b/>
          <w:bCs/>
          <w:sz w:val="36"/>
          <w:szCs w:val="36"/>
        </w:rPr>
        <w:t>:id</w:t>
      </w:r>
    </w:p>
    <w:p w14:paraId="3FAECA7F" w14:textId="4C2C4C7C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 xml:space="preserve">Load </w:t>
      </w:r>
      <w:r w:rsidR="002C065E">
        <w:t>Meals</w:t>
      </w:r>
    </w:p>
    <w:p w14:paraId="2F9B4A45" w14:textId="77777777" w:rsidR="00A13134" w:rsidRDefault="00A13134" w:rsidP="00A13134">
      <w:r w:rsidRPr="00143A7A">
        <w:rPr>
          <w:noProof/>
          <w:lang w:val="bg-BG" w:eastAsia="bg-BG"/>
        </w:rPr>
        <w:drawing>
          <wp:inline distT="0" distB="0" distL="0" distR="0" wp14:anchorId="0F59DA1C" wp14:editId="330AC1FA">
            <wp:extent cx="6549883" cy="3033375"/>
            <wp:effectExtent l="0" t="0" r="381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4A0" w14:textId="53F192A0" w:rsidR="00A13134" w:rsidRDefault="00A13134" w:rsidP="00A13134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2C065E">
        <w:rPr>
          <w:b/>
          <w:bCs/>
        </w:rPr>
        <w:t>Meals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 w:rsidR="008F1D73"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</w:t>
      </w:r>
      <w:r w:rsidR="002C065E">
        <w:rPr>
          <w:rFonts w:cstheme="minorHAnsi"/>
          <w:b/>
        </w:rPr>
        <w:t>Meal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208D3CFB" w14:textId="5D4132A1" w:rsidR="00A13134" w:rsidRPr="004B0E0A" w:rsidRDefault="00A13134" w:rsidP="00A13134">
      <w:r>
        <w:t xml:space="preserve">Each </w:t>
      </w:r>
      <w:r w:rsidR="008F1D73">
        <w:t>record</w:t>
      </w:r>
      <w:r>
        <w:t xml:space="preserve">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65693097" w14:textId="45335336" w:rsidR="00A13134" w:rsidRDefault="00A13134" w:rsidP="00A13134">
      <w:pPr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7A0D40C3" wp14:editId="793952EC">
            <wp:extent cx="4826604" cy="2043447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04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13F6" w14:textId="172899A4" w:rsidR="00654F10" w:rsidRDefault="00654F10" w:rsidP="00A13134">
      <w:pPr>
        <w:rPr>
          <w:rFonts w:cstheme="minorHAnsi"/>
        </w:rPr>
      </w:pPr>
    </w:p>
    <w:p w14:paraId="45DF6072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2583CC08" w14:textId="036BD4E5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C3727D9" w14:textId="56CFB708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0B9AD829" w14:textId="77777777" w:rsidR="00654F10" w:rsidRPr="004B0E0A" w:rsidRDefault="00654F10" w:rsidP="00A13134">
      <w:pPr>
        <w:rPr>
          <w:rFonts w:cstheme="minorHAnsi"/>
        </w:rPr>
      </w:pPr>
    </w:p>
    <w:p w14:paraId="0F79EEAB" w14:textId="77777777" w:rsidR="00A13134" w:rsidRPr="00C57A57" w:rsidRDefault="00A13134" w:rsidP="00A13134">
      <w:r w:rsidRPr="00143A7A">
        <w:rPr>
          <w:noProof/>
          <w:lang w:val="bg-BG" w:eastAsia="bg-BG"/>
        </w:rPr>
        <w:lastRenderedPageBreak/>
        <w:drawing>
          <wp:inline distT="0" distB="0" distL="0" distR="0" wp14:anchorId="173272D2" wp14:editId="4AAEE818">
            <wp:extent cx="6626225" cy="3134309"/>
            <wp:effectExtent l="0" t="0" r="3175" b="952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97B" w14:textId="66EFDA51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2C065E">
        <w:t>Meal</w:t>
      </w:r>
    </w:p>
    <w:p w14:paraId="683528D6" w14:textId="1633CD8E" w:rsidR="00A13134" w:rsidRDefault="00A13134" w:rsidP="00A13134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2C065E">
        <w:rPr>
          <w:b/>
          <w:bCs/>
        </w:rPr>
        <w:t>Meal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ins w:id="0" w:author="Author">
        <w:r w:rsidR="00AE5DBA">
          <w:t>meal record</w:t>
        </w:r>
      </w:ins>
      <w:del w:id="1" w:author="Author">
        <w:r w:rsidR="00AE5F26" w:rsidDel="00AE5DBA">
          <w:rPr>
            <w:noProof/>
            <w:szCs w:val="24"/>
          </w:rPr>
          <w:delText>scheduled vacation</w:delText>
        </w:r>
      </w:del>
      <w:r>
        <w:t xml:space="preserve"> with the </w:t>
      </w:r>
      <w:r w:rsidR="002C065E">
        <w:rPr>
          <w:b/>
        </w:rPr>
        <w:t>food</w:t>
      </w:r>
      <w:r>
        <w:t xml:space="preserve">, </w:t>
      </w:r>
      <w:r w:rsidR="002C065E">
        <w:rPr>
          <w:b/>
          <w:bCs/>
        </w:rPr>
        <w:t>time</w:t>
      </w:r>
      <w:r>
        <w:rPr>
          <w:b/>
        </w:rPr>
        <w:t xml:space="preserve">, and </w:t>
      </w:r>
      <w:r w:rsidR="002C065E">
        <w:rPr>
          <w:b/>
        </w:rPr>
        <w:t>calories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 w:rsidR="002C065E">
        <w:t xml:space="preserve"> request to fetch all meals</w:t>
      </w:r>
      <w:r>
        <w:t xml:space="preserve">, including the </w:t>
      </w:r>
      <w:r w:rsidRPr="00F54664">
        <w:rPr>
          <w:b/>
        </w:rPr>
        <w:t>newly added one</w:t>
      </w:r>
      <w:r>
        <w:t xml:space="preserve"> into the </w:t>
      </w:r>
      <w:r w:rsidR="002C065E">
        <w:rPr>
          <w:b/>
        </w:rPr>
        <w:t>Today Meals</w:t>
      </w:r>
      <w:r>
        <w:t xml:space="preserve"> column.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3171E9E1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7A263C1E" w14:textId="77777777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27DD53DF" w14:textId="715E2130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1E27267B" w14:textId="77777777" w:rsidR="00654F10" w:rsidRDefault="00654F10" w:rsidP="00A13134"/>
    <w:p w14:paraId="5A6C7BD2" w14:textId="77777777" w:rsidR="00A13134" w:rsidRDefault="00A13134" w:rsidP="00A13134">
      <w:r w:rsidRPr="00143A7A">
        <w:rPr>
          <w:noProof/>
          <w:lang w:val="bg-BG" w:eastAsia="bg-BG"/>
        </w:rPr>
        <w:drawing>
          <wp:inline distT="0" distB="0" distL="0" distR="0" wp14:anchorId="0F42C501" wp14:editId="289A8361">
            <wp:extent cx="6618583" cy="287826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7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1E94" w14:textId="7C05E74D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lastRenderedPageBreak/>
        <w:t xml:space="preserve">Edit a </w:t>
      </w:r>
      <w:r w:rsidR="00A51226">
        <w:t>Meal</w:t>
      </w:r>
    </w:p>
    <w:p w14:paraId="6DBCCDD5" w14:textId="1EB38A2A" w:rsidR="00A13134" w:rsidRPr="00E06EA4" w:rsidRDefault="00A13134" w:rsidP="00A13134">
      <w:r>
        <w:t xml:space="preserve">Clicking the </w:t>
      </w:r>
      <w:r w:rsidRPr="00AB0D5E">
        <w:rPr>
          <w:b/>
          <w:bCs/>
        </w:rPr>
        <w:t>[</w:t>
      </w:r>
      <w:r w:rsidR="00B2666D"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record should remove the record from the DOM structure and the information about the task should be populated into the input fields </w:t>
      </w:r>
      <w:del w:id="2" w:author="Author">
        <w:r w:rsidDel="00F02DA8">
          <w:delText>above</w:delText>
        </w:r>
      </w:del>
      <w:ins w:id="3" w:author="Author">
        <w:r w:rsidR="00F02DA8">
          <w:t>on the left</w:t>
        </w:r>
      </w:ins>
      <w:r>
        <w:t xml:space="preserve">. The </w:t>
      </w:r>
      <w:r>
        <w:rPr>
          <w:b/>
          <w:bCs/>
        </w:rPr>
        <w:t>[Edit</w:t>
      </w:r>
      <w:r>
        <w:t xml:space="preserve"> </w:t>
      </w:r>
      <w:r w:rsidR="00A51226">
        <w:rPr>
          <w:b/>
          <w:bCs/>
        </w:rPr>
        <w:t>Meal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A51226"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7F315BD0" w14:textId="7D07FCBE" w:rsidR="00A13134" w:rsidRDefault="00A13134" w:rsidP="00A13134">
      <w:r>
        <w:t>After clicking the [</w:t>
      </w:r>
      <w:r>
        <w:rPr>
          <w:b/>
          <w:bCs/>
        </w:rPr>
        <w:t xml:space="preserve">Edit </w:t>
      </w:r>
      <w:r w:rsidR="00A51226">
        <w:rPr>
          <w:b/>
          <w:bCs/>
        </w:rPr>
        <w:t>Meal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 w:rsidR="00A51226">
        <w:rPr>
          <w:b/>
          <w:bCs/>
        </w:rPr>
        <w:t>food</w:t>
      </w:r>
      <w:r w:rsidR="00FA146A">
        <w:rPr>
          <w:b/>
          <w:bCs/>
        </w:rPr>
        <w:t xml:space="preserve">, </w:t>
      </w:r>
      <w:r w:rsidR="00A51226">
        <w:rPr>
          <w:b/>
          <w:bCs/>
        </w:rPr>
        <w:t>time</w:t>
      </w:r>
      <w:r w:rsidR="00B2666D">
        <w:rPr>
          <w:b/>
          <w:bCs/>
        </w:rPr>
        <w:t xml:space="preserve"> </w:t>
      </w:r>
      <w:r>
        <w:rPr>
          <w:b/>
          <w:bCs/>
        </w:rPr>
        <w:t xml:space="preserve">and the </w:t>
      </w:r>
      <w:r w:rsidR="00A51226">
        <w:rPr>
          <w:b/>
          <w:bCs/>
        </w:rPr>
        <w:t>calories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A51226">
        <w:rPr>
          <w:b/>
          <w:bCs/>
        </w:rPr>
        <w:t>Meal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A51226"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activated.</w:t>
      </w:r>
    </w:p>
    <w:p w14:paraId="2D00BD6D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106FD0A6" w14:textId="78F97CF6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2CA41FD0" w14:textId="4295DB2C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678005B" w14:textId="77777777" w:rsidR="00654F10" w:rsidRDefault="00654F10" w:rsidP="00A13134"/>
    <w:p w14:paraId="239C2915" w14:textId="5A87BF5A" w:rsidR="00A13134" w:rsidRDefault="00A51226" w:rsidP="00A51226">
      <w:pPr>
        <w:ind w:firstLine="360"/>
      </w:pPr>
      <w:r>
        <w:t xml:space="preserve">             </w:t>
      </w:r>
      <w:r w:rsidR="008112BD">
        <w:rPr>
          <w:noProof/>
          <w:lang w:val="bg-BG" w:eastAsia="bg-BG"/>
        </w:rPr>
        <w:drawing>
          <wp:inline distT="0" distB="0" distL="0" distR="0" wp14:anchorId="49E98895" wp14:editId="512DE290">
            <wp:extent cx="5173508" cy="3266105"/>
            <wp:effectExtent l="0" t="0" r="825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477" cy="32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E179" w14:textId="5F4516DA" w:rsidR="00A13134" w:rsidRDefault="00FA146A" w:rsidP="00A13134">
      <w:pPr>
        <w:pStyle w:val="Heading2"/>
        <w:numPr>
          <w:ilvl w:val="0"/>
          <w:numId w:val="0"/>
        </w:numPr>
        <w:ind w:left="360" w:hanging="360"/>
      </w:pPr>
      <w:r>
        <w:t>Delete</w:t>
      </w:r>
    </w:p>
    <w:p w14:paraId="2636A671" w14:textId="72B1FD83" w:rsidR="00A13134" w:rsidRDefault="00A13134" w:rsidP="00A13134">
      <w:r>
        <w:t>Clicking the</w:t>
      </w:r>
      <w:r w:rsidRPr="0088053A">
        <w:rPr>
          <w:b/>
          <w:bCs/>
        </w:rPr>
        <w:t xml:space="preserve"> [</w:t>
      </w:r>
      <w:r w:rsidR="00FA146A"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items </w:t>
      </w:r>
      <w:r w:rsidRPr="0088053A">
        <w:rPr>
          <w:b/>
          <w:bCs/>
        </w:rPr>
        <w:t>again</w:t>
      </w:r>
      <w:r>
        <w:t>.</w:t>
      </w:r>
    </w:p>
    <w:p w14:paraId="0F73673C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594C329A" w14:textId="25509E40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5B3E1490" w14:textId="75A059A9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1576CD2" w14:textId="77777777" w:rsidR="00654F10" w:rsidRPr="0088053A" w:rsidRDefault="00654F10" w:rsidP="00A13134"/>
    <w:p w14:paraId="199BFB78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100AE9D6" w14:textId="77777777" w:rsidR="00A13134" w:rsidRDefault="00A13134" w:rsidP="00A13134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0DB975E9" w14:textId="77777777" w:rsidR="00A13134" w:rsidRDefault="00A13134" w:rsidP="00A13134">
      <w:r w:rsidRPr="002D4E27">
        <w:rPr>
          <w:noProof/>
          <w:lang w:val="bg-BG" w:eastAsia="bg-BG"/>
        </w:rPr>
        <w:lastRenderedPageBreak/>
        <w:drawing>
          <wp:inline distT="0" distB="0" distL="0" distR="0" wp14:anchorId="15C63BFF" wp14:editId="70F85DFB">
            <wp:extent cx="6547468" cy="3718284"/>
            <wp:effectExtent l="133350" t="114300" r="101600" b="149225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4276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ED23D8" w14:textId="77777777" w:rsidR="00A13134" w:rsidRDefault="00A13134" w:rsidP="00A13134">
      <w:r w:rsidRPr="00951129">
        <w:rPr>
          <w:noProof/>
          <w:lang w:val="bg-BG" w:eastAsia="bg-BG"/>
        </w:rPr>
        <w:drawing>
          <wp:inline distT="0" distB="0" distL="0" distR="0" wp14:anchorId="033A56CE" wp14:editId="7020D09C">
            <wp:extent cx="6474184" cy="3244229"/>
            <wp:effectExtent l="133350" t="114300" r="98425" b="12763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9775" cy="328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84D1CA" w14:textId="77777777" w:rsidR="00A13134" w:rsidRDefault="00A13134" w:rsidP="00A13134">
      <w:r w:rsidRPr="00951129">
        <w:rPr>
          <w:noProof/>
          <w:lang w:val="bg-BG" w:eastAsia="bg-BG"/>
        </w:rPr>
        <w:lastRenderedPageBreak/>
        <w:drawing>
          <wp:inline distT="0" distB="0" distL="0" distR="0" wp14:anchorId="35EFDE38" wp14:editId="4E2CEA54">
            <wp:extent cx="6490086" cy="3165124"/>
            <wp:effectExtent l="114300" t="114300" r="82550" b="130810"/>
            <wp:docPr id="32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1431" cy="3190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70EE54" w14:textId="77777777" w:rsidR="00A13134" w:rsidRDefault="00A13134" w:rsidP="00A13134"/>
    <w:p w14:paraId="1B73CBFC" w14:textId="77777777" w:rsidR="00A13134" w:rsidRPr="00C97523" w:rsidRDefault="00A13134" w:rsidP="00A13134">
      <w:pPr>
        <w:rPr>
          <w:rFonts w:cstheme="minorHAnsi"/>
          <w:noProof/>
          <w:lang w:val="bg-BG"/>
        </w:rPr>
      </w:pPr>
    </w:p>
    <w:p w14:paraId="44653041" w14:textId="77777777" w:rsidR="00A13134" w:rsidRPr="00083DDD" w:rsidRDefault="00A13134" w:rsidP="00A13134"/>
    <w:p w14:paraId="783AE775" w14:textId="77777777" w:rsidR="00827E1C" w:rsidRPr="00A13134" w:rsidRDefault="00827E1C" w:rsidP="00A13134"/>
    <w:sectPr w:rsidR="00827E1C" w:rsidRPr="00A13134" w:rsidSect="009060E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2F4C0C" w14:textId="77777777" w:rsidR="00C232F0" w:rsidRDefault="00C232F0">
      <w:pPr>
        <w:spacing w:before="0" w:after="0" w:line="240" w:lineRule="auto"/>
      </w:pPr>
      <w:r>
        <w:separator/>
      </w:r>
    </w:p>
  </w:endnote>
  <w:endnote w:type="continuationSeparator" w:id="0">
    <w:p w14:paraId="1EA71B70" w14:textId="77777777" w:rsidR="00C232F0" w:rsidRDefault="00C232F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4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00F08491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54F10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654F10" w:rsidRPr="00654F10">
                              <w:rPr>
                                <w:noProof/>
                                <w:sz w:val="18"/>
                                <w:szCs w:val="18"/>
                              </w:rPr>
                              <w:t>6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00F08491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54F10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654F10" w:rsidRPr="00654F10">
                        <w:rPr>
                          <w:noProof/>
                          <w:sz w:val="18"/>
                          <w:szCs w:val="18"/>
                        </w:rPr>
                        <w:t>6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79694" w14:textId="77777777" w:rsidR="00C232F0" w:rsidRDefault="00C232F0">
      <w:pPr>
        <w:spacing w:before="0" w:after="0" w:line="240" w:lineRule="auto"/>
      </w:pPr>
      <w:r>
        <w:separator/>
      </w:r>
    </w:p>
  </w:footnote>
  <w:footnote w:type="continuationSeparator" w:id="0">
    <w:p w14:paraId="6532F670" w14:textId="77777777" w:rsidR="00C232F0" w:rsidRDefault="00C232F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F2C71"/>
    <w:multiLevelType w:val="hybridMultilevel"/>
    <w:tmpl w:val="323447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3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2119061931">
    <w:abstractNumId w:val="5"/>
  </w:num>
  <w:num w:numId="2" w16cid:durableId="1406104159">
    <w:abstractNumId w:val="18"/>
  </w:num>
  <w:num w:numId="3" w16cid:durableId="1513059915">
    <w:abstractNumId w:val="10"/>
  </w:num>
  <w:num w:numId="4" w16cid:durableId="1538421400">
    <w:abstractNumId w:val="19"/>
  </w:num>
  <w:num w:numId="5" w16cid:durableId="887691740">
    <w:abstractNumId w:val="13"/>
  </w:num>
  <w:num w:numId="6" w16cid:durableId="190101183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64309051">
    <w:abstractNumId w:val="3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64665189">
    <w:abstractNumId w:val="27"/>
  </w:num>
  <w:num w:numId="9" w16cid:durableId="1257440913">
    <w:abstractNumId w:val="33"/>
  </w:num>
  <w:num w:numId="10" w16cid:durableId="1713532867">
    <w:abstractNumId w:val="35"/>
  </w:num>
  <w:num w:numId="11" w16cid:durableId="1199508535">
    <w:abstractNumId w:val="1"/>
  </w:num>
  <w:num w:numId="12" w16cid:durableId="1720933233">
    <w:abstractNumId w:val="14"/>
  </w:num>
  <w:num w:numId="13" w16cid:durableId="1735078990">
    <w:abstractNumId w:val="22"/>
  </w:num>
  <w:num w:numId="14" w16cid:durableId="539707950">
    <w:abstractNumId w:val="30"/>
  </w:num>
  <w:num w:numId="15" w16cid:durableId="1009407941">
    <w:abstractNumId w:val="16"/>
  </w:num>
  <w:num w:numId="16" w16cid:durableId="1943799355">
    <w:abstractNumId w:val="7"/>
  </w:num>
  <w:num w:numId="17" w16cid:durableId="2069452786">
    <w:abstractNumId w:val="32"/>
  </w:num>
  <w:num w:numId="18" w16cid:durableId="2123264432">
    <w:abstractNumId w:val="0"/>
  </w:num>
  <w:num w:numId="19" w16cid:durableId="1709449416">
    <w:abstractNumId w:val="31"/>
  </w:num>
  <w:num w:numId="20" w16cid:durableId="1849057549">
    <w:abstractNumId w:val="3"/>
  </w:num>
  <w:num w:numId="21" w16cid:durableId="1527329305">
    <w:abstractNumId w:val="17"/>
  </w:num>
  <w:num w:numId="22" w16cid:durableId="458572415">
    <w:abstractNumId w:val="2"/>
  </w:num>
  <w:num w:numId="23" w16cid:durableId="2076970844">
    <w:abstractNumId w:val="21"/>
  </w:num>
  <w:num w:numId="24" w16cid:durableId="1937250199">
    <w:abstractNumId w:val="20"/>
  </w:num>
  <w:num w:numId="25" w16cid:durableId="530537212">
    <w:abstractNumId w:val="23"/>
  </w:num>
  <w:num w:numId="26" w16cid:durableId="1741172177">
    <w:abstractNumId w:val="9"/>
  </w:num>
  <w:num w:numId="27" w16cid:durableId="435758974">
    <w:abstractNumId w:val="28"/>
  </w:num>
  <w:num w:numId="28" w16cid:durableId="695691609">
    <w:abstractNumId w:val="34"/>
  </w:num>
  <w:num w:numId="29" w16cid:durableId="364059281">
    <w:abstractNumId w:val="8"/>
  </w:num>
  <w:num w:numId="30" w16cid:durableId="643393207">
    <w:abstractNumId w:val="6"/>
  </w:num>
  <w:num w:numId="31" w16cid:durableId="431122482">
    <w:abstractNumId w:val="24"/>
  </w:num>
  <w:num w:numId="32" w16cid:durableId="1665433166">
    <w:abstractNumId w:val="4"/>
  </w:num>
  <w:num w:numId="33" w16cid:durableId="166680005">
    <w:abstractNumId w:val="26"/>
  </w:num>
  <w:num w:numId="34" w16cid:durableId="937635285">
    <w:abstractNumId w:val="15"/>
  </w:num>
  <w:num w:numId="35" w16cid:durableId="356810527">
    <w:abstractNumId w:val="29"/>
  </w:num>
  <w:num w:numId="36" w16cid:durableId="2036806229">
    <w:abstractNumId w:val="12"/>
  </w:num>
  <w:num w:numId="37" w16cid:durableId="1421365890">
    <w:abstractNumId w:val="5"/>
  </w:num>
  <w:num w:numId="38" w16cid:durableId="774520614">
    <w:abstractNumId w:val="5"/>
  </w:num>
  <w:num w:numId="39" w16cid:durableId="1136216768">
    <w:abstractNumId w:val="5"/>
  </w:num>
  <w:num w:numId="40" w16cid:durableId="1823693824">
    <w:abstractNumId w:val="25"/>
  </w:num>
  <w:num w:numId="41" w16cid:durableId="18419197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oNotDisplayPageBoundaries/>
  <w:proofState w:spelling="clean" w:grammar="clean"/>
  <w:trackRevision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wUA9lzcK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90752"/>
    <w:rsid w:val="000A3468"/>
    <w:rsid w:val="000B7BC3"/>
    <w:rsid w:val="000C113D"/>
    <w:rsid w:val="000D4B37"/>
    <w:rsid w:val="000F0E40"/>
    <w:rsid w:val="000F718F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3AA6"/>
    <w:rsid w:val="001F4891"/>
    <w:rsid w:val="001F5CA8"/>
    <w:rsid w:val="00230928"/>
    <w:rsid w:val="00241A73"/>
    <w:rsid w:val="00241BA2"/>
    <w:rsid w:val="00247FCD"/>
    <w:rsid w:val="00260353"/>
    <w:rsid w:val="00264779"/>
    <w:rsid w:val="002944E5"/>
    <w:rsid w:val="002A0620"/>
    <w:rsid w:val="002A6CE1"/>
    <w:rsid w:val="002C065E"/>
    <w:rsid w:val="002C637A"/>
    <w:rsid w:val="002D15C4"/>
    <w:rsid w:val="002D7377"/>
    <w:rsid w:val="002E0E9B"/>
    <w:rsid w:val="002F2619"/>
    <w:rsid w:val="002F364B"/>
    <w:rsid w:val="00300A96"/>
    <w:rsid w:val="00310CD6"/>
    <w:rsid w:val="00317771"/>
    <w:rsid w:val="00322B37"/>
    <w:rsid w:val="00324874"/>
    <w:rsid w:val="003278F1"/>
    <w:rsid w:val="00333C50"/>
    <w:rsid w:val="00335755"/>
    <w:rsid w:val="00337D6B"/>
    <w:rsid w:val="00357E39"/>
    <w:rsid w:val="00373190"/>
    <w:rsid w:val="003B74B0"/>
    <w:rsid w:val="00431518"/>
    <w:rsid w:val="00433931"/>
    <w:rsid w:val="0044218E"/>
    <w:rsid w:val="00451911"/>
    <w:rsid w:val="00460357"/>
    <w:rsid w:val="0046542D"/>
    <w:rsid w:val="00493A17"/>
    <w:rsid w:val="004956FB"/>
    <w:rsid w:val="004B0E0A"/>
    <w:rsid w:val="004B6211"/>
    <w:rsid w:val="004D6F30"/>
    <w:rsid w:val="004F71C2"/>
    <w:rsid w:val="00504B9F"/>
    <w:rsid w:val="00511AF9"/>
    <w:rsid w:val="005126E3"/>
    <w:rsid w:val="00512EEA"/>
    <w:rsid w:val="00523D0D"/>
    <w:rsid w:val="00531C9E"/>
    <w:rsid w:val="00561359"/>
    <w:rsid w:val="00574A0B"/>
    <w:rsid w:val="00597ACA"/>
    <w:rsid w:val="005A6B7F"/>
    <w:rsid w:val="005C11DC"/>
    <w:rsid w:val="005C59BD"/>
    <w:rsid w:val="005D0BC7"/>
    <w:rsid w:val="005E0413"/>
    <w:rsid w:val="005E0964"/>
    <w:rsid w:val="005E6CB0"/>
    <w:rsid w:val="005F5B07"/>
    <w:rsid w:val="00601B21"/>
    <w:rsid w:val="00606B33"/>
    <w:rsid w:val="00620DD1"/>
    <w:rsid w:val="00631C04"/>
    <w:rsid w:val="0063435C"/>
    <w:rsid w:val="00635766"/>
    <w:rsid w:val="006535D5"/>
    <w:rsid w:val="00654882"/>
    <w:rsid w:val="00654F10"/>
    <w:rsid w:val="006874A4"/>
    <w:rsid w:val="00697002"/>
    <w:rsid w:val="006A1248"/>
    <w:rsid w:val="006A2AE1"/>
    <w:rsid w:val="006A4189"/>
    <w:rsid w:val="006A5BBE"/>
    <w:rsid w:val="006A5E4E"/>
    <w:rsid w:val="006B61EB"/>
    <w:rsid w:val="006B7A51"/>
    <w:rsid w:val="006C0262"/>
    <w:rsid w:val="006D3315"/>
    <w:rsid w:val="006F68D5"/>
    <w:rsid w:val="00704652"/>
    <w:rsid w:val="00712921"/>
    <w:rsid w:val="00724F85"/>
    <w:rsid w:val="00725ADA"/>
    <w:rsid w:val="007312A8"/>
    <w:rsid w:val="00734A99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112BD"/>
    <w:rsid w:val="008262AE"/>
    <w:rsid w:val="00827E1C"/>
    <w:rsid w:val="00866740"/>
    <w:rsid w:val="008703D1"/>
    <w:rsid w:val="0088053A"/>
    <w:rsid w:val="00883FC4"/>
    <w:rsid w:val="008A6AD8"/>
    <w:rsid w:val="008C69C0"/>
    <w:rsid w:val="008D6222"/>
    <w:rsid w:val="008E663F"/>
    <w:rsid w:val="008F1D73"/>
    <w:rsid w:val="009060E2"/>
    <w:rsid w:val="0091382F"/>
    <w:rsid w:val="0094543F"/>
    <w:rsid w:val="00945FC2"/>
    <w:rsid w:val="00954D40"/>
    <w:rsid w:val="00965F8D"/>
    <w:rsid w:val="0096606E"/>
    <w:rsid w:val="00980BB9"/>
    <w:rsid w:val="009817F5"/>
    <w:rsid w:val="00987DB3"/>
    <w:rsid w:val="00990303"/>
    <w:rsid w:val="009C276A"/>
    <w:rsid w:val="009D0E8E"/>
    <w:rsid w:val="009D20E1"/>
    <w:rsid w:val="009D6D90"/>
    <w:rsid w:val="009E2207"/>
    <w:rsid w:val="009F1D11"/>
    <w:rsid w:val="00A017BA"/>
    <w:rsid w:val="00A06C8F"/>
    <w:rsid w:val="00A13134"/>
    <w:rsid w:val="00A264E4"/>
    <w:rsid w:val="00A26A04"/>
    <w:rsid w:val="00A3186B"/>
    <w:rsid w:val="00A37432"/>
    <w:rsid w:val="00A4217F"/>
    <w:rsid w:val="00A5030C"/>
    <w:rsid w:val="00A51226"/>
    <w:rsid w:val="00A54B95"/>
    <w:rsid w:val="00A60228"/>
    <w:rsid w:val="00A845EF"/>
    <w:rsid w:val="00A92152"/>
    <w:rsid w:val="00AB0D5E"/>
    <w:rsid w:val="00AE26BA"/>
    <w:rsid w:val="00AE5CA8"/>
    <w:rsid w:val="00AE5DBA"/>
    <w:rsid w:val="00AE5F26"/>
    <w:rsid w:val="00AF2BEC"/>
    <w:rsid w:val="00AF36E3"/>
    <w:rsid w:val="00B2666D"/>
    <w:rsid w:val="00B4473D"/>
    <w:rsid w:val="00B519AA"/>
    <w:rsid w:val="00B56534"/>
    <w:rsid w:val="00B60F31"/>
    <w:rsid w:val="00B80EA0"/>
    <w:rsid w:val="00B81D43"/>
    <w:rsid w:val="00B83F68"/>
    <w:rsid w:val="00B977BC"/>
    <w:rsid w:val="00BA0136"/>
    <w:rsid w:val="00BA720B"/>
    <w:rsid w:val="00BB4807"/>
    <w:rsid w:val="00BC184C"/>
    <w:rsid w:val="00BC4893"/>
    <w:rsid w:val="00BD0B89"/>
    <w:rsid w:val="00BD4885"/>
    <w:rsid w:val="00BE64F8"/>
    <w:rsid w:val="00C06973"/>
    <w:rsid w:val="00C1252E"/>
    <w:rsid w:val="00C13402"/>
    <w:rsid w:val="00C232F0"/>
    <w:rsid w:val="00C37B38"/>
    <w:rsid w:val="00C578E7"/>
    <w:rsid w:val="00C57A57"/>
    <w:rsid w:val="00C60522"/>
    <w:rsid w:val="00C63E70"/>
    <w:rsid w:val="00C72B61"/>
    <w:rsid w:val="00C74763"/>
    <w:rsid w:val="00CA4832"/>
    <w:rsid w:val="00CA62ED"/>
    <w:rsid w:val="00CA69A5"/>
    <w:rsid w:val="00D042D3"/>
    <w:rsid w:val="00D0520A"/>
    <w:rsid w:val="00D3086C"/>
    <w:rsid w:val="00D30B79"/>
    <w:rsid w:val="00D3321A"/>
    <w:rsid w:val="00D36808"/>
    <w:rsid w:val="00D44929"/>
    <w:rsid w:val="00D77D11"/>
    <w:rsid w:val="00D863BC"/>
    <w:rsid w:val="00DA1717"/>
    <w:rsid w:val="00DA2167"/>
    <w:rsid w:val="00DA6065"/>
    <w:rsid w:val="00DA7E9E"/>
    <w:rsid w:val="00DC084A"/>
    <w:rsid w:val="00DC6680"/>
    <w:rsid w:val="00DE1C3F"/>
    <w:rsid w:val="00E01A1E"/>
    <w:rsid w:val="00E1170F"/>
    <w:rsid w:val="00E124BE"/>
    <w:rsid w:val="00E14CB8"/>
    <w:rsid w:val="00E242C9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02DA8"/>
    <w:rsid w:val="00F16FB1"/>
    <w:rsid w:val="00F24BE2"/>
    <w:rsid w:val="00F30139"/>
    <w:rsid w:val="00F43C3A"/>
    <w:rsid w:val="00F54664"/>
    <w:rsid w:val="00F64413"/>
    <w:rsid w:val="00F70437"/>
    <w:rsid w:val="00F72EF7"/>
    <w:rsid w:val="00F75FC3"/>
    <w:rsid w:val="00F81A46"/>
    <w:rsid w:val="00F93B92"/>
    <w:rsid w:val="00FA146A"/>
    <w:rsid w:val="00FA5308"/>
    <w:rsid w:val="00FA69AD"/>
    <w:rsid w:val="00FB47D8"/>
    <w:rsid w:val="00FB6D8F"/>
    <w:rsid w:val="00FC2703"/>
    <w:rsid w:val="00FC2FA5"/>
    <w:rsid w:val="00FC7661"/>
    <w:rsid w:val="00FE1CC7"/>
    <w:rsid w:val="00FE3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InternetLink">
    <w:name w:val="Internet Link"/>
    <w:basedOn w:val="DefaultParagraphFont"/>
    <w:uiPriority w:val="99"/>
    <w:unhideWhenUsed/>
    <w:rsid w:val="005D0BC7"/>
    <w:rPr>
      <w:color w:val="0563C1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C57A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56534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AE5DBA"/>
    <w:pPr>
      <w:spacing w:after="0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7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tasks/" TargetMode="Externa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hyperlink" Target="http://localhost:3030/jsonstore/task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100.png"/><Relationship Id="rId34" Type="http://schemas.openxmlformats.org/officeDocument/2006/relationships/image" Target="media/image16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12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80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5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11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30.png"/><Relationship Id="rId30" Type="http://schemas.openxmlformats.org/officeDocument/2006/relationships/image" Target="media/image14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6B835C-5417-4852-8F91-00A137BE6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590</Words>
  <Characters>3365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2023-11-03T07:30:00Z</dcterms:modified>
</cp:coreProperties>
</file>