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B179" w14:textId="08DB5012" w:rsidR="00F656CF" w:rsidRDefault="00F656CF" w:rsidP="00F656CF">
      <w:pPr>
        <w:pStyle w:val="Heading1"/>
        <w:jc w:val="center"/>
      </w:pPr>
      <w:r>
        <w:t xml:space="preserve">Problem 2. </w:t>
      </w:r>
      <w:r w:rsidR="00DE0DF7">
        <w:t>Home Maintenance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438B3162">
            <wp:extent cx="6524591" cy="3028062"/>
            <wp:effectExtent l="0" t="0" r="0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E95BFE">
      <w:pPr>
        <w:pStyle w:val="Heading1"/>
      </w:pPr>
      <w:r>
        <w:t>Your Task</w:t>
      </w:r>
    </w:p>
    <w:p w14:paraId="07195700" w14:textId="194C894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654B1C">
        <w:rPr>
          <w:rFonts w:ascii="Calibri" w:eastAsia="Calibri" w:hAnsi="Calibri" w:cs="Times New Roman"/>
          <w:b/>
        </w:rPr>
        <w:t>Home Maintenance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02BCD73B" w:rsidR="00F656CF" w:rsidRDefault="00654B1C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Place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Action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Person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6A8274C6" w:rsidR="00F656CF" w:rsidRPr="00E95BFE" w:rsidRDefault="00E95BFE" w:rsidP="00E95BFE">
      <w:pPr>
        <w:pStyle w:val="Heading1"/>
        <w:rPr>
          <w:sz w:val="36"/>
          <w:szCs w:val="28"/>
        </w:rPr>
      </w:pPr>
      <w:r>
        <w:rPr>
          <w:sz w:val="36"/>
          <w:szCs w:val="28"/>
        </w:rPr>
        <w:lastRenderedPageBreak/>
        <w:t>1.</w:t>
      </w:r>
      <w:r w:rsidR="00F656CF" w:rsidRPr="00E95BFE">
        <w:rPr>
          <w:sz w:val="36"/>
          <w:szCs w:val="28"/>
        </w:rPr>
        <w:t xml:space="preserve">Getting the information from the </w:t>
      </w:r>
      <w:r w:rsidR="00055E8B" w:rsidRPr="00E95BFE">
        <w:rPr>
          <w:sz w:val="36"/>
          <w:szCs w:val="28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526F28E0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654B1C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654B1C">
        <w:rPr>
          <w:rStyle w:val="CodeChar"/>
        </w:rPr>
        <w:t>task</w:t>
      </w:r>
      <w:r w:rsidRPr="00F46C75">
        <w:rPr>
          <w:rStyle w:val="CodeChar"/>
        </w:rPr>
        <w:t>-list"</w:t>
      </w:r>
      <w:r w:rsidR="00654B1C">
        <w:rPr>
          <w:rStyle w:val="CodeChar"/>
          <w:b w:val="0"/>
        </w:rPr>
        <w:t>and</w:t>
      </w:r>
      <w:r>
        <w:rPr>
          <w:rFonts w:ascii="Calibri" w:eastAsia="Calibri" w:hAnsi="Calibri" w:cs="Calibri"/>
          <w:color w:val="00000A"/>
        </w:rPr>
        <w:t xml:space="preserve"> </w:t>
      </w:r>
      <w:r w:rsidR="00654B1C" w:rsidRPr="00654B1C">
        <w:rPr>
          <w:rFonts w:ascii="Calibri" w:eastAsia="Calibri" w:hAnsi="Calibri" w:cs="Calibri"/>
          <w:color w:val="00000A"/>
        </w:rPr>
        <w:t>t</w:t>
      </w:r>
      <w:r w:rsidRPr="00654B1C">
        <w:rPr>
          <w:rFonts w:ascii="Calibri" w:eastAsia="Calibri" w:hAnsi="Calibri" w:cs="Calibri"/>
          <w:color w:val="00000A"/>
        </w:rPr>
        <w:t>he input fields should be</w:t>
      </w:r>
      <w:r>
        <w:rPr>
          <w:rFonts w:ascii="Calibri" w:eastAsia="Calibri" w:hAnsi="Calibri" w:cs="Calibri"/>
          <w:b/>
          <w:color w:val="00000A"/>
        </w:rPr>
        <w:t xml:space="preserve">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6EDB08EC">
            <wp:extent cx="2939951" cy="1991033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51" cy="199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0039C6C5">
            <wp:extent cx="6533218" cy="3055200"/>
            <wp:effectExtent l="0" t="0" r="127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30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1C1719E0" w:rsidR="00F656CF" w:rsidRDefault="00E95BFE" w:rsidP="00E95BFE">
      <w:pPr>
        <w:pStyle w:val="Heading1"/>
        <w:ind w:left="720"/>
        <w:rPr>
          <w:sz w:val="36"/>
          <w:szCs w:val="28"/>
        </w:rPr>
      </w:pPr>
      <w:r>
        <w:rPr>
          <w:sz w:val="36"/>
          <w:szCs w:val="28"/>
        </w:rPr>
        <w:t>2.</w:t>
      </w:r>
      <w:r w:rsidR="00F656CF">
        <w:rPr>
          <w:sz w:val="36"/>
          <w:szCs w:val="28"/>
        </w:rPr>
        <w:t xml:space="preserve">Edit information </w:t>
      </w:r>
    </w:p>
    <w:p w14:paraId="6DC14924" w14:textId="07705A8B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</w:t>
      </w:r>
      <w:r w:rsidR="00654B1C">
        <w:t>task</w:t>
      </w:r>
      <w:r>
        <w:t xml:space="preserve">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654B1C">
        <w:rPr>
          <w:rStyle w:val="CodeChar"/>
        </w:rPr>
        <w:t>task</w:t>
      </w:r>
      <w:r w:rsidRPr="00F46C75">
        <w:rPr>
          <w:rStyle w:val="CodeChar"/>
        </w:rPr>
        <w:t>-list"</w:t>
      </w:r>
      <w:r w:rsidR="00654B1C">
        <w:rPr>
          <w:rStyle w:val="CodeChar"/>
        </w:rPr>
        <w:t>.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1D4BCE65">
            <wp:extent cx="6456635" cy="3018468"/>
            <wp:effectExtent l="0" t="0" r="190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30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624F7517">
            <wp:extent cx="6491429" cy="3024570"/>
            <wp:effectExtent l="0" t="0" r="5080" b="444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0584148D" w:rsidR="00F656CF" w:rsidRDefault="00E95BFE" w:rsidP="00E95BFE">
      <w:pPr>
        <w:pStyle w:val="Heading1"/>
        <w:ind w:left="720"/>
        <w:rPr>
          <w:sz w:val="36"/>
          <w:szCs w:val="28"/>
        </w:rPr>
      </w:pPr>
      <w:r>
        <w:rPr>
          <w:sz w:val="36"/>
          <w:szCs w:val="28"/>
        </w:rPr>
        <w:t>3.</w:t>
      </w:r>
      <w:r w:rsidR="00E00F61">
        <w:rPr>
          <w:sz w:val="36"/>
          <w:szCs w:val="28"/>
        </w:rPr>
        <w:t>Move the task to Done</w:t>
      </w:r>
    </w:p>
    <w:p w14:paraId="51313041" w14:textId="425996DC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E00F61">
        <w:rPr>
          <w:b/>
          <w:bCs/>
        </w:rPr>
        <w:t>Done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E00F61">
        <w:rPr>
          <w:rStyle w:val="CodeChar"/>
        </w:rPr>
        <w:t>task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E00F61">
        <w:rPr>
          <w:rStyle w:val="CodeChar"/>
        </w:rPr>
        <w:t>done</w:t>
      </w:r>
      <w:r w:rsidRPr="00F46C75">
        <w:rPr>
          <w:rStyle w:val="CodeChar"/>
        </w:rPr>
        <w:t>-list"</w:t>
      </w:r>
      <w:r>
        <w:t>.</w:t>
      </w:r>
    </w:p>
    <w:p w14:paraId="6714FD1C" w14:textId="5B40249D" w:rsidR="00F656CF" w:rsidRPr="00E00F61" w:rsidRDefault="00F656CF" w:rsidP="00F656CF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E00F61">
        <w:rPr>
          <w:b/>
        </w:rPr>
        <w:t>Done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E00F61">
        <w:t xml:space="preserve"> and</w:t>
      </w:r>
      <w:ins w:id="1" w:author="dell" w:date="2023-12-19T16:48:00Z">
        <w:r w:rsidR="001A3F3D">
          <w:t xml:space="preserve"> th</w:t>
        </w:r>
      </w:ins>
      <w:ins w:id="2" w:author="dell" w:date="2023-12-19T16:49:00Z">
        <w:r w:rsidR="001A3F3D">
          <w:t>e</w:t>
        </w:r>
      </w:ins>
      <w:r w:rsidR="00E00F61">
        <w:t xml:space="preserve"> </w:t>
      </w:r>
      <w:r w:rsidR="00E00F61">
        <w:rPr>
          <w:rStyle w:val="normaltextrun"/>
          <w:rFonts w:ascii="Calibri" w:hAnsi="Calibri" w:cs="Calibri"/>
          <w:b/>
          <w:bCs/>
        </w:rPr>
        <w:t>button</w:t>
      </w:r>
      <w:del w:id="3" w:author="dell" w:date="2023-12-19T16:43:00Z">
        <w:r w:rsidR="00E00F61" w:rsidDel="001A3F3D">
          <w:rPr>
            <w:rStyle w:val="normaltextrun"/>
            <w:rFonts w:ascii="Calibri" w:hAnsi="Calibri" w:cs="Calibri"/>
            <w:b/>
            <w:bCs/>
          </w:rPr>
          <w:delText>s</w:delText>
        </w:r>
      </w:del>
      <w:r w:rsidR="00E00F61">
        <w:rPr>
          <w:rStyle w:val="normaltextrun"/>
          <w:rFonts w:ascii="Calibri" w:hAnsi="Calibri" w:cs="Calibri"/>
          <w:b/>
          <w:bCs/>
        </w:rPr>
        <w:t xml:space="preserve"> </w:t>
      </w:r>
      <w:r w:rsidR="00E00F61" w:rsidRPr="00426684">
        <w:rPr>
          <w:b/>
        </w:rPr>
        <w:t>[</w:t>
      </w:r>
      <w:r w:rsidR="00E00F61">
        <w:rPr>
          <w:b/>
        </w:rPr>
        <w:t>Delete</w:t>
      </w:r>
      <w:r w:rsidR="00E00F61" w:rsidRPr="00426684">
        <w:rPr>
          <w:b/>
        </w:rPr>
        <w:t>]</w:t>
      </w:r>
      <w:r w:rsidR="00E00F61">
        <w:rPr>
          <w:b/>
        </w:rPr>
        <w:t xml:space="preserve"> </w:t>
      </w:r>
      <w:proofErr w:type="spellStart"/>
      <w:r w:rsidR="00E00F61" w:rsidRPr="00E00F61">
        <w:t>shoud</w:t>
      </w:r>
      <w:proofErr w:type="spellEnd"/>
      <w:r w:rsidR="00E00F61" w:rsidRPr="00E00F61">
        <w:t xml:space="preserve"> be added.</w:t>
      </w:r>
    </w:p>
    <w:bookmarkEnd w:id="0"/>
    <w:p w14:paraId="2B3F10A9" w14:textId="196817BC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555F52CE">
            <wp:extent cx="3512625" cy="2075641"/>
            <wp:effectExtent l="0" t="0" r="0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625" cy="207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117F78F1">
            <wp:extent cx="6490320" cy="3033815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0D2D" w14:textId="0F57B2DA" w:rsidR="00E00F61" w:rsidRDefault="00E00F61" w:rsidP="00E00F61">
      <w:pPr>
        <w:pStyle w:val="Heading1"/>
        <w:ind w:left="360"/>
        <w:rPr>
          <w:sz w:val="36"/>
          <w:szCs w:val="28"/>
        </w:rPr>
      </w:pPr>
      <w:r>
        <w:rPr>
          <w:sz w:val="36"/>
          <w:szCs w:val="28"/>
        </w:rPr>
        <w:t xml:space="preserve">4.Delete </w:t>
      </w:r>
      <w:r w:rsidR="00E95BFE">
        <w:rPr>
          <w:sz w:val="36"/>
          <w:szCs w:val="28"/>
        </w:rPr>
        <w:t>Done Task</w:t>
      </w:r>
    </w:p>
    <w:p w14:paraId="7EF11343" w14:textId="69D06AB4" w:rsidR="00E95BFE" w:rsidRDefault="00E95BFE" w:rsidP="00E95BFE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done</w:t>
      </w:r>
      <w:r w:rsidRPr="00F46C75">
        <w:rPr>
          <w:rStyle w:val="CodeChar"/>
        </w:rPr>
        <w:t>-list"</w:t>
      </w:r>
      <w:del w:id="4" w:author="dell" w:date="2023-12-19T16:49:00Z">
        <w:r w:rsidRPr="00F46C75" w:rsidDel="001A3F3D">
          <w:delText xml:space="preserve"> </w:delText>
        </w:r>
      </w:del>
      <w:r>
        <w:t>.</w:t>
      </w:r>
    </w:p>
    <w:p w14:paraId="7408DDB8" w14:textId="494213AF" w:rsidR="00E95BFE" w:rsidRDefault="00E95BFE" w:rsidP="00E95BFE">
      <w:pPr>
        <w:spacing w:before="240" w:after="240"/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FA0342" wp14:editId="553FF3F9">
            <wp:extent cx="6399422" cy="2969971"/>
            <wp:effectExtent l="0" t="0" r="1905" b="1905"/>
            <wp:docPr id="9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08" cy="29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47A9" w14:textId="77777777" w:rsidR="00E00F61" w:rsidRPr="00E95BFE" w:rsidRDefault="00E00F61" w:rsidP="00F656CF">
      <w:pPr>
        <w:jc w:val="center"/>
        <w:rPr>
          <w:rFonts w:eastAsiaTheme="majorEastAsia" w:cstheme="majorBidi"/>
          <w:b/>
          <w:color w:val="642D08"/>
          <w:sz w:val="36"/>
          <w:szCs w:val="28"/>
        </w:rPr>
      </w:pPr>
    </w:p>
    <w:p w14:paraId="2D6EF60B" w14:textId="77777777" w:rsidR="00F656CF" w:rsidRPr="00E95BFE" w:rsidRDefault="00F656CF" w:rsidP="00E95BFE">
      <w:pPr>
        <w:pStyle w:val="Heading1"/>
        <w:rPr>
          <w:sz w:val="36"/>
          <w:szCs w:val="28"/>
        </w:rPr>
      </w:pPr>
      <w:r w:rsidRPr="00E95BFE">
        <w:rPr>
          <w:sz w:val="36"/>
          <w:szCs w:val="28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1A78CE" w14:textId="77777777" w:rsidR="00E16453" w:rsidRDefault="00E16453" w:rsidP="008068A2">
      <w:pPr>
        <w:spacing w:after="0" w:line="240" w:lineRule="auto"/>
      </w:pPr>
      <w:r>
        <w:separator/>
      </w:r>
    </w:p>
  </w:endnote>
  <w:endnote w:type="continuationSeparator" w:id="0">
    <w:p w14:paraId="17830A88" w14:textId="77777777" w:rsidR="00E16453" w:rsidRDefault="00E1645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5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5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6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6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CD08C00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80CF4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80CF4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5CD08C00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80CF4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80CF4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44B6D" w14:textId="77777777" w:rsidR="00E16453" w:rsidRDefault="00E16453" w:rsidP="008068A2">
      <w:pPr>
        <w:spacing w:after="0" w:line="240" w:lineRule="auto"/>
      </w:pPr>
      <w:r>
        <w:separator/>
      </w:r>
    </w:p>
  </w:footnote>
  <w:footnote w:type="continuationSeparator" w:id="0">
    <w:p w14:paraId="168E2BC7" w14:textId="77777777" w:rsidR="00E16453" w:rsidRDefault="00E1645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9C4E48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3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5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899322349">
    <w:abstractNumId w:val="9"/>
  </w:num>
  <w:num w:numId="2" w16cid:durableId="307976677">
    <w:abstractNumId w:val="33"/>
  </w:num>
  <w:num w:numId="3" w16cid:durableId="1162937698">
    <w:abstractNumId w:val="11"/>
  </w:num>
  <w:num w:numId="4" w16cid:durableId="1731270805">
    <w:abstractNumId w:val="30"/>
  </w:num>
  <w:num w:numId="5" w16cid:durableId="1937667504">
    <w:abstractNumId w:val="8"/>
  </w:num>
  <w:num w:numId="6" w16cid:durableId="17973471">
    <w:abstractNumId w:val="2"/>
  </w:num>
  <w:num w:numId="7" w16cid:durableId="382750312">
    <w:abstractNumId w:val="32"/>
  </w:num>
  <w:num w:numId="8" w16cid:durableId="793213812">
    <w:abstractNumId w:val="14"/>
  </w:num>
  <w:num w:numId="9" w16cid:durableId="1473601305">
    <w:abstractNumId w:val="7"/>
  </w:num>
  <w:num w:numId="10" w16cid:durableId="2120294909">
    <w:abstractNumId w:val="19"/>
  </w:num>
  <w:num w:numId="11" w16cid:durableId="2062902550">
    <w:abstractNumId w:val="35"/>
  </w:num>
  <w:num w:numId="12" w16cid:durableId="1583446622">
    <w:abstractNumId w:val="3"/>
  </w:num>
  <w:num w:numId="13" w16cid:durableId="1329941105">
    <w:abstractNumId w:val="27"/>
  </w:num>
  <w:num w:numId="14" w16cid:durableId="1825243870">
    <w:abstractNumId w:val="6"/>
  </w:num>
  <w:num w:numId="15" w16cid:durableId="1957441920">
    <w:abstractNumId w:val="17"/>
  </w:num>
  <w:num w:numId="16" w16cid:durableId="1941446617">
    <w:abstractNumId w:val="20"/>
  </w:num>
  <w:num w:numId="17" w16cid:durableId="95491741">
    <w:abstractNumId w:val="4"/>
  </w:num>
  <w:num w:numId="18" w16cid:durableId="1572888298">
    <w:abstractNumId w:val="31"/>
  </w:num>
  <w:num w:numId="19" w16cid:durableId="1884515311">
    <w:abstractNumId w:val="21"/>
  </w:num>
  <w:num w:numId="20" w16cid:durableId="70975551">
    <w:abstractNumId w:val="37"/>
  </w:num>
  <w:num w:numId="21" w16cid:durableId="383020992">
    <w:abstractNumId w:val="36"/>
  </w:num>
  <w:num w:numId="22" w16cid:durableId="1841386949">
    <w:abstractNumId w:val="40"/>
  </w:num>
  <w:num w:numId="23" w16cid:durableId="852106603">
    <w:abstractNumId w:val="12"/>
  </w:num>
  <w:num w:numId="24" w16cid:durableId="1236236480">
    <w:abstractNumId w:val="15"/>
  </w:num>
  <w:num w:numId="25" w16cid:durableId="1175803848">
    <w:abstractNumId w:val="28"/>
  </w:num>
  <w:num w:numId="26" w16cid:durableId="511260458">
    <w:abstractNumId w:val="26"/>
  </w:num>
  <w:num w:numId="27" w16cid:durableId="7949798">
    <w:abstractNumId w:val="16"/>
  </w:num>
  <w:num w:numId="28" w16cid:durableId="815488628">
    <w:abstractNumId w:val="6"/>
  </w:num>
  <w:num w:numId="29" w16cid:durableId="1893732864">
    <w:abstractNumId w:val="17"/>
  </w:num>
  <w:num w:numId="30" w16cid:durableId="190395276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516577169">
    <w:abstractNumId w:val="36"/>
  </w:num>
  <w:num w:numId="32" w16cid:durableId="672416638">
    <w:abstractNumId w:val="24"/>
  </w:num>
  <w:num w:numId="33" w16cid:durableId="1099568190">
    <w:abstractNumId w:val="5"/>
  </w:num>
  <w:num w:numId="34" w16cid:durableId="73205789">
    <w:abstractNumId w:val="10"/>
  </w:num>
  <w:num w:numId="35" w16cid:durableId="749429524">
    <w:abstractNumId w:val="22"/>
  </w:num>
  <w:num w:numId="36" w16cid:durableId="181941297">
    <w:abstractNumId w:val="0"/>
  </w:num>
  <w:num w:numId="37" w16cid:durableId="588271240">
    <w:abstractNumId w:val="13"/>
  </w:num>
  <w:num w:numId="38" w16cid:durableId="23333476">
    <w:abstractNumId w:val="1"/>
  </w:num>
  <w:num w:numId="39" w16cid:durableId="1808401019">
    <w:abstractNumId w:val="34"/>
  </w:num>
  <w:num w:numId="40" w16cid:durableId="1888373205">
    <w:abstractNumId w:val="40"/>
  </w:num>
  <w:num w:numId="41" w16cid:durableId="105777837">
    <w:abstractNumId w:val="12"/>
  </w:num>
  <w:num w:numId="42" w16cid:durableId="564801293">
    <w:abstractNumId w:val="23"/>
  </w:num>
  <w:num w:numId="43" w16cid:durableId="1057433345">
    <w:abstractNumId w:val="39"/>
  </w:num>
  <w:num w:numId="44" w16cid:durableId="284897509">
    <w:abstractNumId w:val="38"/>
  </w:num>
  <w:num w:numId="45" w16cid:durableId="106898575">
    <w:abstractNumId w:val="25"/>
  </w:num>
  <w:num w:numId="46" w16cid:durableId="991256399">
    <w:abstractNumId w:val="18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ll">
    <w15:presenceInfo w15:providerId="None" w15:userId="de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3F3D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54B1C"/>
    <w:rsid w:val="00663378"/>
    <w:rsid w:val="006640AE"/>
    <w:rsid w:val="00667B5A"/>
    <w:rsid w:val="00670041"/>
    <w:rsid w:val="00671FE2"/>
    <w:rsid w:val="00676AE3"/>
    <w:rsid w:val="0067759A"/>
    <w:rsid w:val="00680CF4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1CD9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5A43"/>
    <w:rsid w:val="007A635E"/>
    <w:rsid w:val="007B3686"/>
    <w:rsid w:val="007C2C37"/>
    <w:rsid w:val="007C3E81"/>
    <w:rsid w:val="007C42AC"/>
    <w:rsid w:val="007D6955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0DF7"/>
    <w:rsid w:val="00DE1B8E"/>
    <w:rsid w:val="00DE6CB4"/>
    <w:rsid w:val="00DF00FA"/>
    <w:rsid w:val="00DF1A6E"/>
    <w:rsid w:val="00DF57D8"/>
    <w:rsid w:val="00DF6F6D"/>
    <w:rsid w:val="00E00F61"/>
    <w:rsid w:val="00E032C5"/>
    <w:rsid w:val="00E04B7C"/>
    <w:rsid w:val="00E16453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95BFE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styleId="Revision">
    <w:name w:val="Revision"/>
    <w:hidden/>
    <w:uiPriority w:val="99"/>
    <w:semiHidden/>
    <w:rsid w:val="001A3F3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3" Type="http://schemas.openxmlformats.org/officeDocument/2006/relationships/image" Target="media/image8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219D87-8881-4729-80C6-774DD8F6F0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</Pages>
  <Words>310</Words>
  <Characters>1769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dell</cp:lastModifiedBy>
  <cp:revision>35</cp:revision>
  <cp:lastPrinted>2015-10-26T22:35:00Z</cp:lastPrinted>
  <dcterms:created xsi:type="dcterms:W3CDTF">2021-09-07T12:37:00Z</dcterms:created>
  <dcterms:modified xsi:type="dcterms:W3CDTF">2023-12-19T14:49:00Z</dcterms:modified>
  <cp:category>computer programming;programming;software development;software engineering</cp:category>
</cp:coreProperties>
</file>