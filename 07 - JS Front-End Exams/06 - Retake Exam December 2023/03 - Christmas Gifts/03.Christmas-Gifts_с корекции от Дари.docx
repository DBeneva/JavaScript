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F87C8" w14:textId="77777777" w:rsidR="00EE0FDD" w:rsidRPr="002944E5" w:rsidRDefault="00EE0FDD" w:rsidP="00EE0FDD">
      <w:pPr>
        <w:pStyle w:val="Heading1"/>
        <w:jc w:val="center"/>
      </w:pPr>
      <w:r>
        <w:t xml:space="preserve">Problem 3 – </w:t>
      </w:r>
      <w:r w:rsidRPr="00F26F96">
        <w:t>Christmas Gifts</w:t>
      </w:r>
    </w:p>
    <w:p w14:paraId="6E68E01E" w14:textId="77777777" w:rsidR="00EE0FDD" w:rsidRPr="009518E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86ABE48" w14:textId="77777777" w:rsidR="00EE0FDD" w:rsidRPr="005D0BC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4212B2D6" w14:textId="77777777" w:rsidR="00EE0FDD" w:rsidRPr="00EE5698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2639E0C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2B31830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BB3BD82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979F66C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66EF7109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AD06461" w14:textId="77777777" w:rsidR="00EE0FDD" w:rsidRPr="006548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77A7853F" w14:textId="77777777" w:rsidR="00EE0FDD" w:rsidRPr="00CD5F99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0AFC1F0" w14:textId="77777777" w:rsidR="00EE0FDD" w:rsidRPr="004D0B17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AFFE5D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7BDF818" w14:textId="77777777" w:rsidR="00EE0FDD" w:rsidRPr="002E2A6C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E3A768" w14:textId="77777777" w:rsidR="00EE0FDD" w:rsidRPr="007D00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19A0FD5" w14:textId="77777777" w:rsidR="00EE0FDD" w:rsidRPr="005F5B0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5E2A0E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7D804674" w14:textId="77777777" w:rsidR="00EE0FDD" w:rsidRDefault="00EE0FDD" w:rsidP="00EE0FDD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Pr="00DC084A">
        <w:rPr>
          <w:noProof/>
          <w:szCs w:val="24"/>
        </w:rPr>
        <w:t>scheduled vacations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3D1BDB95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70C3BE50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20690571" w14:textId="77777777" w:rsidR="00EE0FDD" w:rsidRDefault="00EE0FDD" w:rsidP="00EE0FDD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802759F" w14:textId="77777777" w:rsidR="00EE0FDD" w:rsidRDefault="00EE0FDD" w:rsidP="00EE0FDD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11675019" w14:textId="77777777" w:rsidR="00EE0FDD" w:rsidRDefault="00EE0FDD" w:rsidP="00EE0FDD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517F7EE3" wp14:editId="2333ACD9">
            <wp:extent cx="3352799" cy="2057400"/>
            <wp:effectExtent l="0" t="0" r="635" b="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799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81F5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011E7AA9" w14:textId="77777777" w:rsidR="00EE0FDD" w:rsidRDefault="00000000" w:rsidP="00EE0FDD">
      <w:pPr>
        <w:pStyle w:val="ListParagraph"/>
        <w:numPr>
          <w:ilvl w:val="0"/>
          <w:numId w:val="49"/>
        </w:numPr>
        <w:rPr>
          <w:b/>
          <w:bCs/>
          <w:sz w:val="36"/>
          <w:szCs w:val="36"/>
        </w:rPr>
      </w:pPr>
      <w:hyperlink r:id="rId10" w:history="1">
        <w:r w:rsidR="00EE0FDD" w:rsidRPr="002F5435">
          <w:rPr>
            <w:rStyle w:val="Hyperlink"/>
            <w:bCs/>
            <w:sz w:val="36"/>
            <w:szCs w:val="36"/>
          </w:rPr>
          <w:t>http://localhost:3030/jsonstore/gifts/</w:t>
        </w:r>
      </w:hyperlink>
    </w:p>
    <w:p w14:paraId="09545308" w14:textId="77777777" w:rsidR="00EE0FDD" w:rsidRPr="00C57A57" w:rsidRDefault="00000000" w:rsidP="00EE0FDD">
      <w:pPr>
        <w:pStyle w:val="ListParagraph"/>
        <w:numPr>
          <w:ilvl w:val="0"/>
          <w:numId w:val="49"/>
        </w:numPr>
        <w:rPr>
          <w:rStyle w:val="Hyperlink"/>
          <w:b/>
          <w:bCs/>
          <w:sz w:val="36"/>
          <w:szCs w:val="36"/>
        </w:rPr>
      </w:pPr>
      <w:hyperlink r:id="rId11" w:history="1">
        <w:r w:rsidR="00EE0FDD" w:rsidRPr="002F5435">
          <w:rPr>
            <w:rStyle w:val="Hyperlink"/>
            <w:bCs/>
            <w:sz w:val="36"/>
            <w:szCs w:val="36"/>
          </w:rPr>
          <w:t>http://localhost:3030/jsonstore/gifts/</w:t>
        </w:r>
      </w:hyperlink>
      <w:r w:rsidR="00EE0FDD" w:rsidRPr="00C57A57">
        <w:rPr>
          <w:rStyle w:val="Hyperlink"/>
          <w:bCs/>
          <w:sz w:val="36"/>
          <w:szCs w:val="36"/>
        </w:rPr>
        <w:t>:id</w:t>
      </w:r>
    </w:p>
    <w:p w14:paraId="0301FEC7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Load Presents</w:t>
      </w:r>
    </w:p>
    <w:p w14:paraId="7E97BEFD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107AC745" wp14:editId="513B4BA7">
            <wp:extent cx="6549883" cy="3057978"/>
            <wp:effectExtent l="0" t="0" r="3810" b="9525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5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FC4B" w14:textId="77777777" w:rsidR="00EE0FDD" w:rsidRDefault="00EE0FDD" w:rsidP="00EE0FDD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Presents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</w:t>
      </w:r>
      <w:r>
        <w:rPr>
          <w:rFonts w:ascii="Consolas" w:hAnsi="Consolas"/>
          <w:b/>
        </w:rPr>
        <w:t>gift-</w:t>
      </w:r>
      <w:r w:rsidRPr="004B0E0A">
        <w:rPr>
          <w:rFonts w:ascii="Consolas" w:hAnsi="Consolas"/>
          <w:b/>
        </w:rPr>
        <w:t>list"</w:t>
      </w:r>
      <w:r>
        <w:rPr>
          <w:rFonts w:cstheme="minorHAnsi"/>
          <w:b/>
        </w:rPr>
        <w:t xml:space="preserve">. [Edit Present]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3B898C4F" w14:textId="77777777" w:rsidR="00EE0FDD" w:rsidRPr="004B0E0A" w:rsidRDefault="00EE0FDD" w:rsidP="00EE0FDD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26D87BFB" w14:textId="77777777" w:rsidR="00EE0FDD" w:rsidRPr="004B0E0A" w:rsidRDefault="00EE0FDD" w:rsidP="00EE0FDD">
      <w:pPr>
        <w:jc w:val="center"/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AD2183D" wp14:editId="18F8BC72">
            <wp:extent cx="4048473" cy="2376278"/>
            <wp:effectExtent l="0" t="0" r="952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73" cy="23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1862" w14:textId="77777777" w:rsidR="00EE0FDD" w:rsidRPr="00C57A57" w:rsidRDefault="00EE0FDD" w:rsidP="00EE0FDD">
      <w:r w:rsidRPr="00143A7A">
        <w:rPr>
          <w:noProof/>
          <w:lang w:val="bg-BG" w:eastAsia="bg-BG"/>
        </w:rPr>
        <w:lastRenderedPageBreak/>
        <w:drawing>
          <wp:inline distT="0" distB="0" distL="0" distR="0" wp14:anchorId="196224A1" wp14:editId="6523E557">
            <wp:extent cx="6626225" cy="3108642"/>
            <wp:effectExtent l="0" t="0" r="317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5D64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>
        <w:t>Gift</w:t>
      </w:r>
    </w:p>
    <w:p w14:paraId="3B108D7C" w14:textId="77777777" w:rsidR="00EE0FDD" w:rsidRDefault="00EE0FDD" w:rsidP="00EE0FDD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Gift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>gift record</w:t>
      </w:r>
      <w:r>
        <w:t xml:space="preserve"> with the </w:t>
      </w:r>
      <w:r>
        <w:rPr>
          <w:b/>
        </w:rPr>
        <w:t>gift</w:t>
      </w:r>
      <w:r>
        <w:t xml:space="preserve">, </w:t>
      </w:r>
      <w:r>
        <w:rPr>
          <w:b/>
          <w:bCs/>
        </w:rPr>
        <w:t>for</w:t>
      </w:r>
      <w:r>
        <w:rPr>
          <w:b/>
        </w:rPr>
        <w:t>, and price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>
        <w:rPr>
          <w:noProof/>
          <w:szCs w:val="24"/>
        </w:rPr>
        <w:t xml:space="preserve">gift </w:t>
      </w:r>
      <w:proofErr w:type="spellStart"/>
      <w:proofErr w:type="gramStart"/>
      <w:r>
        <w:rPr>
          <w:noProof/>
          <w:szCs w:val="24"/>
        </w:rPr>
        <w:t>records,</w:t>
      </w:r>
      <w:r>
        <w:t>including</w:t>
      </w:r>
      <w:proofErr w:type="spellEnd"/>
      <w:proofErr w:type="gramEnd"/>
      <w:r>
        <w:t xml:space="preserve">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0510A4D1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2D2224EE" wp14:editId="11EF8EA3">
            <wp:extent cx="6618583" cy="3125441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12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A670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Edit a Gift</w:t>
      </w:r>
    </w:p>
    <w:p w14:paraId="23F0FF97" w14:textId="25F6888C" w:rsidR="00EE0FDD" w:rsidRPr="00E06EA4" w:rsidRDefault="00EE0FDD" w:rsidP="00EE0FDD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</w:t>
      </w:r>
      <w:del w:id="0" w:author="dell" w:date="2023-12-19T17:35:00Z">
        <w:r w:rsidDel="00022A3A">
          <w:delText xml:space="preserve">record </w:delText>
        </w:r>
      </w:del>
      <w:ins w:id="1" w:author="dell" w:date="2023-12-19T17:35:00Z">
        <w:r w:rsidR="00022A3A">
          <w:t>present</w:t>
        </w:r>
        <w:r w:rsidR="00022A3A">
          <w:t xml:space="preserve"> </w:t>
        </w:r>
      </w:ins>
      <w:r>
        <w:t xml:space="preserve">should remove the </w:t>
      </w:r>
      <w:del w:id="2" w:author="dell" w:date="2023-12-19T17:35:00Z">
        <w:r w:rsidDel="00022A3A">
          <w:delText xml:space="preserve">record </w:delText>
        </w:r>
      </w:del>
      <w:ins w:id="3" w:author="dell" w:date="2023-12-19T17:35:00Z">
        <w:r w:rsidR="00022A3A">
          <w:t>present</w:t>
        </w:r>
        <w:r w:rsidR="00022A3A">
          <w:t xml:space="preserve"> </w:t>
        </w:r>
      </w:ins>
      <w:r>
        <w:t xml:space="preserve">from the DOM structure and the information about the </w:t>
      </w:r>
      <w:del w:id="4" w:author="dell" w:date="2023-12-19T17:35:00Z">
        <w:r w:rsidDel="00022A3A">
          <w:delText xml:space="preserve">task </w:delText>
        </w:r>
      </w:del>
      <w:ins w:id="5" w:author="dell" w:date="2023-12-19T17:35:00Z">
        <w:r w:rsidR="00022A3A">
          <w:t>present</w:t>
        </w:r>
        <w:r w:rsidR="00022A3A">
          <w:t xml:space="preserve"> </w:t>
        </w:r>
      </w:ins>
      <w:r>
        <w:t xml:space="preserve">should be populated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Present]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Present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6F8A02B8" w14:textId="77777777" w:rsidR="00EE0FDD" w:rsidRDefault="00EE0FDD" w:rsidP="00EE0FDD">
      <w:r>
        <w:t>After clicking the [</w:t>
      </w:r>
      <w:r>
        <w:rPr>
          <w:b/>
          <w:bCs/>
        </w:rPr>
        <w:t>Edit Present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gift, for and the price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Present]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Present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1C9735E5" w14:textId="77777777" w:rsidR="00EE0FDD" w:rsidRDefault="00EE0FDD" w:rsidP="00EE0FDD">
      <w:r>
        <w:rPr>
          <w:noProof/>
          <w:lang w:val="bg-BG" w:eastAsia="bg-BG"/>
        </w:rPr>
        <w:lastRenderedPageBreak/>
        <w:drawing>
          <wp:inline distT="0" distB="0" distL="0" distR="0" wp14:anchorId="2E3FC454" wp14:editId="2B19EFAF">
            <wp:extent cx="6630773" cy="1649162"/>
            <wp:effectExtent l="0" t="0" r="0" b="8255"/>
            <wp:docPr id="2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773" cy="164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5F24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Delete</w:t>
      </w:r>
    </w:p>
    <w:p w14:paraId="197DD6D3" w14:textId="486265BC" w:rsidR="00EE0FDD" w:rsidRPr="0088053A" w:rsidRDefault="00EE0FDD" w:rsidP="00EE0FDD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</w:t>
      </w:r>
      <w:del w:id="6" w:author="dell" w:date="2023-12-19T17:36:00Z">
        <w:r w:rsidDel="00022A3A">
          <w:delText xml:space="preserve">items </w:delText>
        </w:r>
      </w:del>
      <w:ins w:id="7" w:author="dell" w:date="2023-12-19T17:36:00Z">
        <w:r w:rsidR="00022A3A">
          <w:t>presents</w:t>
        </w:r>
        <w:r w:rsidR="00022A3A">
          <w:t xml:space="preserve"> </w:t>
        </w:r>
      </w:ins>
      <w:r w:rsidRPr="0088053A">
        <w:rPr>
          <w:b/>
          <w:bCs/>
        </w:rPr>
        <w:t>again</w:t>
      </w:r>
      <w:r>
        <w:t>.</w:t>
      </w:r>
    </w:p>
    <w:p w14:paraId="0BA7221D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25D474A0" w14:textId="77777777" w:rsidR="00EE0FDD" w:rsidRDefault="00EE0FDD" w:rsidP="00EE0FDD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28AD98B" w14:textId="77777777" w:rsidR="00EE0FDD" w:rsidRDefault="00EE0FDD" w:rsidP="00EE0FDD">
      <w:r w:rsidRPr="002D4E27">
        <w:rPr>
          <w:noProof/>
          <w:lang w:val="bg-BG" w:eastAsia="bg-BG"/>
        </w:rPr>
        <w:drawing>
          <wp:inline distT="0" distB="0" distL="0" distR="0" wp14:anchorId="58D9F2F2" wp14:editId="3C4A19F6">
            <wp:extent cx="6547468" cy="3718284"/>
            <wp:effectExtent l="133350" t="114300" r="101600" b="149225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4276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C884EA" w14:textId="77777777" w:rsidR="00EE0FDD" w:rsidRDefault="00EE0FDD" w:rsidP="00EE0FDD">
      <w:r w:rsidRPr="00951129">
        <w:rPr>
          <w:noProof/>
          <w:lang w:val="bg-BG" w:eastAsia="bg-BG"/>
        </w:rPr>
        <w:lastRenderedPageBreak/>
        <w:drawing>
          <wp:inline distT="0" distB="0" distL="0" distR="0" wp14:anchorId="01D2C95D" wp14:editId="0E83A3D8">
            <wp:extent cx="6474184" cy="3244229"/>
            <wp:effectExtent l="133350" t="114300" r="98425" b="12763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9775" cy="328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9FA933" w14:textId="77777777" w:rsidR="00EE0FDD" w:rsidRDefault="00EE0FDD" w:rsidP="00EE0FDD">
      <w:r w:rsidRPr="00951129">
        <w:rPr>
          <w:noProof/>
          <w:lang w:val="bg-BG" w:eastAsia="bg-BG"/>
        </w:rPr>
        <w:drawing>
          <wp:inline distT="0" distB="0" distL="0" distR="0" wp14:anchorId="6B314BA4" wp14:editId="5D2FCFEF">
            <wp:extent cx="6490086" cy="3165124"/>
            <wp:effectExtent l="114300" t="114300" r="82550" b="130810"/>
            <wp:docPr id="32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1431" cy="3190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2AD91B" w14:textId="77777777" w:rsidR="00EE0FDD" w:rsidRDefault="00EE0FDD" w:rsidP="00EE0FDD"/>
    <w:p w14:paraId="1CD7908A" w14:textId="77777777" w:rsidR="00EE0FDD" w:rsidRPr="00C97523" w:rsidRDefault="00EE0FDD" w:rsidP="00EE0FDD">
      <w:pPr>
        <w:rPr>
          <w:rFonts w:cstheme="minorHAnsi"/>
          <w:noProof/>
          <w:lang w:val="bg-BG"/>
        </w:rPr>
      </w:pPr>
    </w:p>
    <w:p w14:paraId="14D0CCA9" w14:textId="77777777" w:rsidR="00EE0FDD" w:rsidRPr="00083DDD" w:rsidRDefault="00EE0FDD" w:rsidP="00EE0FDD"/>
    <w:p w14:paraId="294830A9" w14:textId="77777777" w:rsidR="00EE0FDD" w:rsidRPr="00A13134" w:rsidRDefault="00EE0FDD" w:rsidP="00EE0FDD"/>
    <w:p w14:paraId="37B46D65" w14:textId="2C7AC3C8" w:rsidR="008D7147" w:rsidRPr="00284701" w:rsidRDefault="008D7147" w:rsidP="00284701"/>
    <w:sectPr w:rsidR="008D7147" w:rsidRPr="00284701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9D00EE" w14:textId="77777777" w:rsidR="00A56283" w:rsidRDefault="00A56283" w:rsidP="008068A2">
      <w:pPr>
        <w:spacing w:after="0" w:line="240" w:lineRule="auto"/>
      </w:pPr>
      <w:r>
        <w:separator/>
      </w:r>
    </w:p>
  </w:endnote>
  <w:endnote w:type="continuationSeparator" w:id="0">
    <w:p w14:paraId="0ACEF892" w14:textId="77777777" w:rsidR="00A56283" w:rsidRDefault="00A5628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8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8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9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9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3C06324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E0FDD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E0FDD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13C06324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E0FDD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E0FDD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097C0" w14:textId="77777777" w:rsidR="00A56283" w:rsidRDefault="00A56283" w:rsidP="008068A2">
      <w:pPr>
        <w:spacing w:after="0" w:line="240" w:lineRule="auto"/>
      </w:pPr>
      <w:r>
        <w:separator/>
      </w:r>
    </w:p>
  </w:footnote>
  <w:footnote w:type="continuationSeparator" w:id="0">
    <w:p w14:paraId="58994856" w14:textId="77777777" w:rsidR="00A56283" w:rsidRDefault="00A5628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2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775662929">
    <w:abstractNumId w:val="8"/>
  </w:num>
  <w:num w:numId="2" w16cid:durableId="972294894">
    <w:abstractNumId w:val="12"/>
  </w:num>
  <w:num w:numId="3" w16cid:durableId="548152720">
    <w:abstractNumId w:val="7"/>
  </w:num>
  <w:num w:numId="4" w16cid:durableId="591357473">
    <w:abstractNumId w:val="3"/>
  </w:num>
  <w:num w:numId="5" w16cid:durableId="293681385">
    <w:abstractNumId w:val="42"/>
  </w:num>
  <w:num w:numId="6" w16cid:durableId="324942095">
    <w:abstractNumId w:val="5"/>
  </w:num>
  <w:num w:numId="7" w16cid:durableId="681278415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0952178">
    <w:abstractNumId w:val="17"/>
  </w:num>
  <w:num w:numId="9" w16cid:durableId="1857496939">
    <w:abstractNumId w:val="18"/>
  </w:num>
  <w:num w:numId="10" w16cid:durableId="464154491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49811589">
    <w:abstractNumId w:val="26"/>
  </w:num>
  <w:num w:numId="12" w16cid:durableId="1974141229">
    <w:abstractNumId w:val="6"/>
  </w:num>
  <w:num w:numId="13" w16cid:durableId="974408603">
    <w:abstractNumId w:val="39"/>
  </w:num>
  <w:num w:numId="14" w16cid:durableId="1932814389">
    <w:abstractNumId w:val="19"/>
  </w:num>
  <w:num w:numId="15" w16cid:durableId="1349675153">
    <w:abstractNumId w:val="31"/>
  </w:num>
  <w:num w:numId="16" w16cid:durableId="1867786432">
    <w:abstractNumId w:val="27"/>
  </w:num>
  <w:num w:numId="17" w16cid:durableId="1847668508">
    <w:abstractNumId w:val="4"/>
  </w:num>
  <w:num w:numId="18" w16cid:durableId="1488203331">
    <w:abstractNumId w:val="14"/>
  </w:num>
  <w:num w:numId="19" w16cid:durableId="1163933901">
    <w:abstractNumId w:val="1"/>
  </w:num>
  <w:num w:numId="20" w16cid:durableId="149903126">
    <w:abstractNumId w:val="41"/>
  </w:num>
  <w:num w:numId="21" w16cid:durableId="1546990541">
    <w:abstractNumId w:val="10"/>
  </w:num>
  <w:num w:numId="22" w16cid:durableId="993411246">
    <w:abstractNumId w:val="23"/>
  </w:num>
  <w:num w:numId="23" w16cid:durableId="961497487">
    <w:abstractNumId w:val="0"/>
  </w:num>
  <w:num w:numId="24" w16cid:durableId="1161776396">
    <w:abstractNumId w:val="48"/>
  </w:num>
  <w:num w:numId="25" w16cid:durableId="1669749037">
    <w:abstractNumId w:val="13"/>
  </w:num>
  <w:num w:numId="26" w16cid:durableId="101145284">
    <w:abstractNumId w:val="24"/>
  </w:num>
  <w:num w:numId="27" w16cid:durableId="1623337993">
    <w:abstractNumId w:val="46"/>
  </w:num>
  <w:num w:numId="28" w16cid:durableId="1967001465">
    <w:abstractNumId w:val="43"/>
  </w:num>
  <w:num w:numId="29" w16cid:durableId="208568168">
    <w:abstractNumId w:val="28"/>
  </w:num>
  <w:num w:numId="30" w16cid:durableId="1349790451">
    <w:abstractNumId w:val="40"/>
  </w:num>
  <w:num w:numId="31" w16cid:durableId="1388914719">
    <w:abstractNumId w:val="20"/>
  </w:num>
  <w:num w:numId="32" w16cid:durableId="1196965265">
    <w:abstractNumId w:val="21"/>
  </w:num>
  <w:num w:numId="33" w16cid:durableId="1070036530">
    <w:abstractNumId w:val="32"/>
  </w:num>
  <w:num w:numId="34" w16cid:durableId="589437283">
    <w:abstractNumId w:val="25"/>
  </w:num>
  <w:num w:numId="35" w16cid:durableId="2075929908">
    <w:abstractNumId w:val="37"/>
  </w:num>
  <w:num w:numId="36" w16cid:durableId="1941638696">
    <w:abstractNumId w:val="16"/>
  </w:num>
  <w:num w:numId="37" w16cid:durableId="500781188">
    <w:abstractNumId w:val="45"/>
  </w:num>
  <w:num w:numId="38" w16cid:durableId="1592276026">
    <w:abstractNumId w:val="22"/>
  </w:num>
  <w:num w:numId="39" w16cid:durableId="127478236">
    <w:abstractNumId w:val="35"/>
  </w:num>
  <w:num w:numId="40" w16cid:durableId="120923418">
    <w:abstractNumId w:val="47"/>
  </w:num>
  <w:num w:numId="41" w16cid:durableId="1978871989">
    <w:abstractNumId w:val="36"/>
  </w:num>
  <w:num w:numId="42" w16cid:durableId="36786318">
    <w:abstractNumId w:val="15"/>
  </w:num>
  <w:num w:numId="43" w16cid:durableId="538396990">
    <w:abstractNumId w:val="44"/>
  </w:num>
  <w:num w:numId="44" w16cid:durableId="365448943">
    <w:abstractNumId w:val="34"/>
  </w:num>
  <w:num w:numId="45" w16cid:durableId="235634265">
    <w:abstractNumId w:val="2"/>
  </w:num>
  <w:num w:numId="46" w16cid:durableId="1758475904">
    <w:abstractNumId w:val="29"/>
  </w:num>
  <w:num w:numId="47" w16cid:durableId="1946424911">
    <w:abstractNumId w:val="11"/>
  </w:num>
  <w:num w:numId="48" w16cid:durableId="161243387">
    <w:abstractNumId w:val="9"/>
  </w:num>
  <w:num w:numId="49" w16cid:durableId="724911581">
    <w:abstractNumId w:val="30"/>
  </w:num>
  <w:numIdMacAtCleanup w:val="1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ll">
    <w15:presenceInfo w15:providerId="None" w15:userId="de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2A3A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2FF2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6283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0FDD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  <w:style w:type="paragraph" w:styleId="Revision">
    <w:name w:val="Revision"/>
    <w:hidden/>
    <w:uiPriority w:val="99"/>
    <w:semiHidden/>
    <w:rsid w:val="00022A3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gifts/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microsoft.com/office/2011/relationships/people" Target="people.xml"/><Relationship Id="rId10" Type="http://schemas.openxmlformats.org/officeDocument/2006/relationships/hyperlink" Target="http://localhost:3030/jsonstore/gift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19F34F-E556-44AD-A6BF-DE114C772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5</Pages>
  <Words>552</Words>
  <Characters>3149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dell</cp:lastModifiedBy>
  <cp:revision>42</cp:revision>
  <cp:lastPrinted>2023-04-24T07:55:00Z</cp:lastPrinted>
  <dcterms:created xsi:type="dcterms:W3CDTF">2021-09-07T12:37:00Z</dcterms:created>
  <dcterms:modified xsi:type="dcterms:W3CDTF">2023-12-19T15:38:00Z</dcterms:modified>
  <cp:category>computer programming;programming;software development;software engineering</cp:category>
</cp:coreProperties>
</file>