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75D694C1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B50C26">
        <w:rPr>
          <w:rFonts w:ascii="Calibri" w:eastAsia="Times New Roman" w:hAnsi="Calibri" w:cs="Times New Roman"/>
          <w:b/>
          <w:color w:val="642D08"/>
          <w:sz w:val="40"/>
          <w:szCs w:val="32"/>
        </w:rPr>
        <w:t>Fun Facts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5C96B85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B50C26" w:rsidRP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186FC1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7A788C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7A788C">
        <w:rPr>
          <w:rFonts w:ascii="Calibri" w:eastAsia="Calibri" w:hAnsi="Calibri" w:cs="Times New Roman"/>
          <w:b/>
          <w:bCs/>
        </w:rPr>
        <w:t>logo</w:t>
      </w:r>
      <w:r w:rsidRPr="007A788C">
        <w:rPr>
          <w:rFonts w:ascii="Calibri" w:eastAsia="Calibri" w:hAnsi="Calibri" w:cs="Times New Roman"/>
        </w:rPr>
        <w:t xml:space="preserve"> that should be a link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 as well as the </w:t>
      </w:r>
      <w:r w:rsidRPr="007A788C">
        <w:rPr>
          <w:rFonts w:ascii="Calibri" w:eastAsia="Calibri" w:hAnsi="Calibri" w:cs="Times New Roman"/>
          <w:b/>
        </w:rPr>
        <w:t>Dashboard</w:t>
      </w:r>
      <w:r w:rsidR="00EE2166">
        <w:rPr>
          <w:rFonts w:ascii="Calibri" w:eastAsia="Calibri" w:hAnsi="Calibri" w:cs="Times New Roman"/>
          <w:b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>to Fun Facts</w:t>
      </w:r>
      <w:r w:rsidR="00EE2166">
        <w:rPr>
          <w:rFonts w:ascii="Calibri" w:eastAsia="Calibri" w:hAnsi="Calibri" w:cs="Times New Roman"/>
          <w:bCs/>
        </w:rPr>
        <w:t xml:space="preserve"> button</w:t>
      </w:r>
      <w:r w:rsidRPr="00EE2166">
        <w:rPr>
          <w:rFonts w:ascii="Calibri" w:eastAsia="Calibri" w:hAnsi="Calibri" w:cs="Times New Roman"/>
          <w:bCs/>
        </w:rPr>
        <w:t xml:space="preserve"> </w:t>
      </w:r>
      <w:r w:rsidRPr="007A788C">
        <w:rPr>
          <w:rFonts w:ascii="Calibri" w:eastAsia="Calibri" w:hAnsi="Calibri" w:cs="Times New Roman"/>
          <w:bCs/>
        </w:rPr>
        <w:t>which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</w:rPr>
        <w:t xml:space="preserve">should link to the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7A788C">
        <w:rPr>
          <w:rFonts w:ascii="Calibri" w:eastAsia="Calibri" w:hAnsi="Calibri" w:cs="Times New Roman"/>
          <w:b/>
          <w:bCs/>
        </w:rPr>
        <w:t xml:space="preserve">Add </w:t>
      </w:r>
      <w:r w:rsidR="00B50C26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 xml:space="preserve"> </w:t>
      </w:r>
      <w:r w:rsidRPr="007A788C">
        <w:rPr>
          <w:rFonts w:ascii="Calibri" w:eastAsia="Calibri" w:hAnsi="Calibri" w:cs="Times New Roman"/>
        </w:rPr>
        <w:t xml:space="preserve">page and a link for the </w:t>
      </w:r>
      <w:r w:rsidRPr="007A788C">
        <w:rPr>
          <w:rFonts w:ascii="Calibri" w:eastAsia="Calibri" w:hAnsi="Calibri" w:cs="Times New Roman"/>
          <w:b/>
          <w:bCs/>
        </w:rPr>
        <w:t>Logout</w:t>
      </w:r>
      <w:r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9D7D29D">
            <wp:extent cx="6257925" cy="292708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74" cy="2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7D09554F">
            <wp:extent cx="6257925" cy="295232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460" cy="2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2B999E2F">
            <wp:extent cx="5810830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30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375B7D7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Pr="007A788C">
        <w:rPr>
          <w:rFonts w:ascii="Calibri" w:eastAsia="Calibri" w:hAnsi="Calibri" w:cs="Times New Roman"/>
          <w:b/>
          <w:noProof/>
        </w:rPr>
        <w:t xml:space="preserve"> password </w:t>
      </w:r>
      <w:r w:rsidRPr="007A788C">
        <w:rPr>
          <w:rFonts w:ascii="Calibri" w:eastAsia="Calibri" w:hAnsi="Calibri" w:cs="Times New Roman"/>
          <w:noProof/>
        </w:rPr>
        <w:t>t</w:t>
      </w:r>
      <w:r w:rsidRPr="007A788C">
        <w:rPr>
          <w:rFonts w:ascii="Calibri" w:eastAsia="Calibri" w:hAnsi="Calibri" w:cs="Times New Roman"/>
        </w:rPr>
        <w:t>he app should login a user in the system</w:t>
      </w:r>
      <w:r w:rsidRPr="007A788C">
        <w:rPr>
          <w:rFonts w:ascii="Calibri" w:eastAsia="Calibri" w:hAnsi="Calibri" w:cs="Times New Roman"/>
          <w:noProof/>
        </w:rPr>
        <w:t xml:space="preserve"> 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81791A3">
            <wp:extent cx="5795261" cy="2982688"/>
            <wp:effectExtent l="0" t="0" r="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2D9F1E53" w14:textId="77777777" w:rsidR="007A788C" w:rsidRPr="007A788C" w:rsidRDefault="007A788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By given </w:t>
      </w:r>
      <w:r w:rsidRPr="007A788C">
        <w:rPr>
          <w:rFonts w:ascii="Calibri" w:eastAsia="Calibri" w:hAnsi="Calibri" w:cs="Times New Roman"/>
          <w:b/>
          <w:noProof/>
        </w:rPr>
        <w:t>email,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b/>
          <w:noProof/>
        </w:rPr>
        <w:t xml:space="preserve">password </w:t>
      </w:r>
      <w:r w:rsidRPr="007A788C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7A788C">
        <w:rPr>
          <w:rFonts w:ascii="Calibri" w:eastAsia="Calibri" w:hAnsi="Calibri" w:cs="Times New Roman"/>
          <w:noProof/>
        </w:rPr>
        <w:t xml:space="preserve"> display an error.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6982238C">
            <wp:extent cx="5829864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D3D15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 in the system. Clicking on the details button in the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B50C26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41E6494">
            <wp:extent cx="5830583" cy="2981341"/>
            <wp:effectExtent l="0" t="0" r="0" b="9525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55BB54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AC3192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6B7A8BE">
            <wp:extent cx="5912316" cy="2833370"/>
            <wp:effectExtent l="0" t="0" r="0" b="50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0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the list of ads: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7795577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52E826C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13DFD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>.</w:t>
      </w:r>
    </w:p>
    <w:p w14:paraId="571914FA" w14:textId="5948F64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New </w:t>
      </w:r>
      <w:proofErr w:type="gramStart"/>
      <w:r w:rsidR="00113DFD"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28827F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965FF91">
            <wp:extent cx="5828131" cy="2968704"/>
            <wp:effectExtent l="0" t="0" r="127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31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22F0B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5A34F74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6A50D0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5DE87B29" w:rsidR="007A788C" w:rsidRPr="007A788C" w:rsidRDefault="00113DFD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00FCFA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AC3192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in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AC3192">
        <w:rPr>
          <w:rFonts w:ascii="Calibri" w:eastAsia="Calibri" w:hAnsi="Calibri" w:cs="Times New Roman"/>
          <w:b/>
        </w:rPr>
        <w:t>fact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822544">
        <w:rPr>
          <w:rFonts w:ascii="Calibri" w:eastAsia="Calibri" w:hAnsi="Calibri" w:cs="Times New Roman"/>
        </w:rPr>
        <w:t>fact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043337E0">
            <wp:extent cx="5265204" cy="2701636"/>
            <wp:effectExtent l="0" t="0" r="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28" cy="27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3D57D33B">
            <wp:extent cx="5937521" cy="3082408"/>
            <wp:effectExtent l="0" t="0" r="635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1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0EEC606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A8B74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1BCCD7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</w:t>
      </w:r>
      <w:del w:id="6" w:author="Darina" w:date="2023-07-13T21:40:00Z">
        <w:r w:rsidR="00097B33" w:rsidDel="00CE1EC1">
          <w:rPr>
            <w:rFonts w:ascii="Calibri" w:eastAsia="Times New Roman" w:hAnsi="Calibri" w:cs="Times New Roman"/>
            <w:b/>
            <w:noProof/>
            <w:color w:val="8F400B"/>
            <w:sz w:val="32"/>
            <w:szCs w:val="32"/>
          </w:rPr>
          <w:delText>n</w:delText>
        </w:r>
      </w:del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FEA9F9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link of a particular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with the data for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3BA1A4FE">
            <wp:extent cx="581148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8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3B0DA41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71BEF17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254976B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822544">
        <w:rPr>
          <w:rFonts w:ascii="Calibri" w:eastAsia="Calibri" w:hAnsi="Calibri" w:cs="Times New Roman"/>
        </w:rPr>
        <w:t>fact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ED42C4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2E7A2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822544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action on any of their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13BD7E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delete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07EECE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7B86880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18EA664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Like the Fun 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DC874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>like the fact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>not his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13DFD">
        <w:rPr>
          <w:rFonts w:ascii="Calibri" w:eastAsia="Calibri" w:hAnsi="Calibri" w:cs="Times New Roman"/>
          <w:b/>
        </w:rPr>
        <w:t>fun fact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080886DB" w14:textId="42789BD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view when the user did not press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look like:</w:t>
      </w:r>
    </w:p>
    <w:p w14:paraId="00378619" w14:textId="77777777" w:rsidR="00822544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F8F8CE4">
            <wp:extent cx="5871039" cy="3003306"/>
            <wp:effectExtent l="0" t="0" r="0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3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5E2" w14:textId="6BD6DE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When the user </w:t>
      </w:r>
      <w:r w:rsidR="00822544">
        <w:rPr>
          <w:rFonts w:ascii="Calibri" w:eastAsia="Calibri" w:hAnsi="Calibri" w:cs="Times New Roman"/>
          <w:b/>
        </w:rPr>
        <w:t>Like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  <w:bCs/>
        </w:rPr>
        <w:t>to</w:t>
      </w:r>
      <w:r w:rsidRPr="007A788C">
        <w:rPr>
          <w:rFonts w:ascii="Calibri" w:eastAsia="Calibri" w:hAnsi="Calibri" w:cs="Times New Roman"/>
        </w:rPr>
        <w:t xml:space="preserve"> the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not be available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and the counter should be increased by 1.</w:t>
      </w:r>
    </w:p>
    <w:p w14:paraId="5061ED07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605DE36" wp14:editId="6F8BEBFA">
            <wp:extent cx="5830583" cy="2987175"/>
            <wp:effectExtent l="0" t="0" r="0" b="381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1FE76DC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Creator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68A6D141">
            <wp:extent cx="5676406" cy="2923738"/>
            <wp:effectExtent l="0" t="0" r="63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5B34730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for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127BD5B5">
            <wp:extent cx="5676265" cy="2520864"/>
            <wp:effectExtent l="0" t="0" r="63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51" cy="25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58E902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lastRenderedPageBreak/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62390F5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3D91C2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CB6145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76B9AF0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939ED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739850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fact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4896631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</w:t>
      </w:r>
      <w:r w:rsidRPr="007A788C">
        <w:rPr>
          <w:rFonts w:ascii="Consolas" w:eastAsia="Calibri" w:hAnsi="Consolas" w:cs="Consolas"/>
          <w:bCs/>
          <w:noProof/>
        </w:rPr>
        <w:t>Id%3D%22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5851EE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</w:t>
      </w:r>
      <w:r w:rsidRPr="007A788C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Depends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1055632D">
            <wp:extent cx="6341212" cy="324244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1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6BCE2FAF">
            <wp:extent cx="5868532" cy="3646593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BD4B5" w14:textId="77777777" w:rsidR="00DB2B22" w:rsidRDefault="00DB2B22" w:rsidP="008068A2">
      <w:pPr>
        <w:spacing w:after="0" w:line="240" w:lineRule="auto"/>
      </w:pPr>
      <w:r>
        <w:separator/>
      </w:r>
    </w:p>
  </w:endnote>
  <w:endnote w:type="continuationSeparator" w:id="0">
    <w:p w14:paraId="1E6D7AA7" w14:textId="77777777" w:rsidR="00DB2B22" w:rsidRDefault="00DB2B2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911830C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3911830C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9D9B3" w14:textId="77777777" w:rsidR="00DB2B22" w:rsidRDefault="00DB2B22" w:rsidP="008068A2">
      <w:pPr>
        <w:spacing w:after="0" w:line="240" w:lineRule="auto"/>
      </w:pPr>
      <w:r>
        <w:separator/>
      </w:r>
    </w:p>
  </w:footnote>
  <w:footnote w:type="continuationSeparator" w:id="0">
    <w:p w14:paraId="0A68E822" w14:textId="77777777" w:rsidR="00DB2B22" w:rsidRDefault="00DB2B2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9309775">
    <w:abstractNumId w:val="8"/>
  </w:num>
  <w:num w:numId="2" w16cid:durableId="1132283086">
    <w:abstractNumId w:val="4"/>
  </w:num>
  <w:num w:numId="3" w16cid:durableId="541404195">
    <w:abstractNumId w:val="19"/>
  </w:num>
  <w:num w:numId="4" w16cid:durableId="143737019">
    <w:abstractNumId w:val="17"/>
  </w:num>
  <w:num w:numId="5" w16cid:durableId="2065332009">
    <w:abstractNumId w:val="12"/>
  </w:num>
  <w:num w:numId="6" w16cid:durableId="1332640595">
    <w:abstractNumId w:val="10"/>
  </w:num>
  <w:num w:numId="7" w16cid:durableId="165478828">
    <w:abstractNumId w:val="21"/>
  </w:num>
  <w:num w:numId="8" w16cid:durableId="1371149802">
    <w:abstractNumId w:val="7"/>
  </w:num>
  <w:num w:numId="9" w16cid:durableId="583538263">
    <w:abstractNumId w:val="14"/>
  </w:num>
  <w:num w:numId="10" w16cid:durableId="975376691">
    <w:abstractNumId w:val="13"/>
  </w:num>
  <w:num w:numId="11" w16cid:durableId="243682342">
    <w:abstractNumId w:val="6"/>
  </w:num>
  <w:num w:numId="12" w16cid:durableId="1737119245">
    <w:abstractNumId w:val="9"/>
  </w:num>
  <w:num w:numId="13" w16cid:durableId="560868213">
    <w:abstractNumId w:val="16"/>
  </w:num>
  <w:num w:numId="14" w16cid:durableId="1434783757">
    <w:abstractNumId w:val="3"/>
  </w:num>
  <w:num w:numId="15" w16cid:durableId="118694624">
    <w:abstractNumId w:val="1"/>
  </w:num>
  <w:num w:numId="16" w16cid:durableId="402722599">
    <w:abstractNumId w:val="3"/>
  </w:num>
  <w:num w:numId="17" w16cid:durableId="2041322363">
    <w:abstractNumId w:val="23"/>
  </w:num>
  <w:num w:numId="18" w16cid:durableId="961113387">
    <w:abstractNumId w:val="22"/>
  </w:num>
  <w:num w:numId="19" w16cid:durableId="1164859609">
    <w:abstractNumId w:val="5"/>
  </w:num>
  <w:num w:numId="20" w16cid:durableId="1176338289">
    <w:abstractNumId w:val="15"/>
  </w:num>
  <w:num w:numId="21" w16cid:durableId="1080563874">
    <w:abstractNumId w:val="11"/>
  </w:num>
  <w:num w:numId="22" w16cid:durableId="2022470303">
    <w:abstractNumId w:val="2"/>
  </w:num>
  <w:num w:numId="23" w16cid:durableId="383451639">
    <w:abstractNumId w:val="18"/>
  </w:num>
  <w:num w:numId="24" w16cid:durableId="1672878674">
    <w:abstractNumId w:val="20"/>
  </w:num>
  <w:num w:numId="25" w16cid:durableId="13923390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444932179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1EC1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B22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  <w:style w:type="paragraph" w:styleId="Revision">
    <w:name w:val="Revision"/>
    <w:hidden/>
    <w:uiPriority w:val="99"/>
    <w:semiHidden/>
    <w:rsid w:val="00CE1EC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EF91E6-927F-4506-9E60-05BAB0F2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4029</TotalTime>
  <Pages>14</Pages>
  <Words>2486</Words>
  <Characters>14171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Darina</cp:lastModifiedBy>
  <cp:revision>183</cp:revision>
  <cp:lastPrinted>2014-02-12T16:33:00Z</cp:lastPrinted>
  <dcterms:created xsi:type="dcterms:W3CDTF">2022-03-05T09:33:00Z</dcterms:created>
  <dcterms:modified xsi:type="dcterms:W3CDTF">2023-07-13T18:40:00Z</dcterms:modified>
  <cp:category>programming, education, software engineering, software development</cp:category>
</cp:coreProperties>
</file>