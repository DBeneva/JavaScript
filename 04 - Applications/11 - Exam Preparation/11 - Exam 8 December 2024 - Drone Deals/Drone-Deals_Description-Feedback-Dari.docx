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A4BB1C" w14:textId="231DC095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Start w:id="2" w:name="_Hlk182828572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Regular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– </w:t>
      </w:r>
      <w:r w:rsidR="005E0B60">
        <w:rPr>
          <w:rFonts w:ascii="Calibri" w:eastAsia="Times New Roman" w:hAnsi="Calibri" w:cs="Times New Roman"/>
          <w:b/>
          <w:color w:val="642D08"/>
          <w:sz w:val="40"/>
          <w:szCs w:val="32"/>
        </w:rPr>
        <w:t>Drone Deals</w:t>
      </w:r>
      <w:bookmarkEnd w:id="2"/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In this exam, you are expected to exclusively utilize JavaScript without relying on external frameworks like React, Vue,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60D3A543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del w:id="3" w:author="Darina Beneva" w:date="2024-11-18T12:26:00Z" w16du:dateUtc="2024-11-18T10:26:00Z">
        <w:r w:rsidR="00C2567B" w:rsidDel="00EA4A0B">
          <w:rPr>
            <w:rFonts w:ascii="Calibri" w:eastAsia="Calibri" w:hAnsi="Calibri" w:cs="Times New Roman"/>
            <w:b/>
            <w:bCs/>
          </w:rPr>
          <w:delText>Items</w:delText>
        </w:r>
        <w:r w:rsidRPr="00F739BF" w:rsidDel="00EA4A0B">
          <w:rPr>
            <w:rFonts w:ascii="Calibri" w:eastAsia="Calibri" w:hAnsi="Calibri" w:cs="Times New Roman"/>
            <w:b/>
            <w:bCs/>
          </w:rPr>
          <w:delText xml:space="preserve"> records</w:delText>
        </w:r>
      </w:del>
      <w:ins w:id="4" w:author="Darina Beneva" w:date="2024-11-18T12:26:00Z" w16du:dateUtc="2024-11-18T10:26:00Z">
        <w:r w:rsidR="00EA4A0B">
          <w:rPr>
            <w:rFonts w:ascii="Calibri" w:eastAsia="Calibri" w:hAnsi="Calibri" w:cs="Times New Roman"/>
            <w:b/>
            <w:bCs/>
          </w:rPr>
          <w:t>drone market offers</w:t>
        </w:r>
      </w:ins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info.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5" w:name="_Hlk65055461"/>
      <w:bookmarkStart w:id="6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r w:rsidRPr="00F739BF">
        <w:rPr>
          <w:rFonts w:ascii="Calibri" w:eastAsia="Calibri" w:hAnsi="Calibri" w:cs="Times New Roman"/>
          <w:b/>
          <w:bCs/>
        </w:rPr>
        <w:t>package.json</w:t>
      </w:r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5"/>
    <w:bookmarkEnd w:id="6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739AAB0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="005E0B60">
        <w:rPr>
          <w:rFonts w:ascii="Calibri" w:eastAsia="Calibri" w:hAnsi="Calibri" w:cs="Times New Roman"/>
          <w:b/>
          <w:bCs/>
        </w:rPr>
        <w:t>place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. The logged-in user navbar should contain the links to the </w:t>
      </w:r>
      <w:r w:rsidR="00AC69C4">
        <w:rPr>
          <w:rFonts w:ascii="Calibri" w:eastAsia="Calibri" w:hAnsi="Calibri" w:cs="Times New Roman"/>
          <w:b/>
          <w:bCs/>
        </w:rPr>
        <w:t>Sell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="00AC69C4">
        <w:rPr>
          <w:rFonts w:ascii="Calibri" w:eastAsia="Calibri" w:hAnsi="Calibri" w:cs="Times New Roman"/>
        </w:rPr>
        <w:t>page</w:t>
      </w:r>
      <w:r w:rsidRPr="00F739BF">
        <w:rPr>
          <w:rFonts w:ascii="Calibri" w:eastAsia="Calibri" w:hAnsi="Calibri" w:cs="Times New Roman"/>
        </w:rPr>
        <w:t xml:space="preserve">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5256F819">
            <wp:extent cx="6604000" cy="431789"/>
            <wp:effectExtent l="19050" t="19050" r="6350" b="2603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4"/>
                    <a:stretch/>
                  </pic:blipFill>
                  <pic:spPr bwMode="auto">
                    <a:xfrm>
                      <a:off x="0" y="0"/>
                      <a:ext cx="6620625" cy="4328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348E295B">
            <wp:extent cx="6595110" cy="422910"/>
            <wp:effectExtent l="19050" t="19050" r="15240" b="1524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Картина 1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9"/>
                    <a:stretch/>
                  </pic:blipFill>
                  <pic:spPr bwMode="auto">
                    <a:xfrm>
                      <a:off x="0" y="0"/>
                      <a:ext cx="6689068" cy="4289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485E39E" w14:textId="77777777" w:rsidR="00391B26" w:rsidRDefault="00F739BF" w:rsidP="00391B26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035EC9D8" w14:textId="111883D3" w:rsidR="00F739BF" w:rsidRPr="00F739BF" w:rsidRDefault="00F739BF" w:rsidP="00391B26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776A356" wp14:editId="04554340">
            <wp:extent cx="5353912" cy="2647539"/>
            <wp:effectExtent l="19050" t="19050" r="18415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912" cy="264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2EB73E70">
            <wp:extent cx="5331155" cy="2639455"/>
            <wp:effectExtent l="19050" t="19050" r="22225" b="279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155" cy="263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lastRenderedPageBreak/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050D09EE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, 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</w:t>
      </w:r>
      <w:r w:rsidR="00F739BF" w:rsidRPr="0039077E">
        <w:rPr>
          <w:rFonts w:ascii="Calibri" w:eastAsia="Calibri" w:hAnsi="Calibri" w:cs="Times New Roman"/>
          <w:b/>
          <w:noProof/>
        </w:rPr>
        <w:t>error</w:t>
      </w:r>
      <w:r w:rsidR="0039077E">
        <w:rPr>
          <w:rFonts w:ascii="Calibri" w:eastAsia="Calibri" w:hAnsi="Calibri" w:cs="Times New Roman"/>
          <w:noProof/>
        </w:rPr>
        <w:t xml:space="preserve"> with text "</w:t>
      </w:r>
      <w:r w:rsidR="0039077E" w:rsidRPr="0039077E">
        <w:rPr>
          <w:rFonts w:ascii="Calibri" w:eastAsia="Calibri" w:hAnsi="Calibri" w:cs="Times New Roman"/>
          <w:b/>
          <w:noProof/>
        </w:rPr>
        <w:t>Passwords don't match</w:t>
      </w:r>
      <w:r w:rsidR="0039077E">
        <w:rPr>
          <w:rFonts w:ascii="Calibri" w:eastAsia="Calibri" w:hAnsi="Calibri" w:cs="Times New Roman"/>
          <w:noProof/>
        </w:rPr>
        <w:t>"</w:t>
      </w:r>
      <w:r w:rsidR="00F739BF" w:rsidRPr="00F739BF">
        <w:rPr>
          <w:rFonts w:ascii="Calibri" w:eastAsia="Calibri" w:hAnsi="Calibri" w:cs="Times New Roman"/>
          <w:noProof/>
        </w:rPr>
        <w:t>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C2AF250" wp14:editId="2F8DA2AE">
            <wp:extent cx="5447980" cy="2690940"/>
            <wp:effectExtent l="19050" t="19050" r="19685" b="1460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980" cy="269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7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7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8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8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lastRenderedPageBreak/>
        <w:t>Dashboard (15 pts)</w:t>
      </w:r>
    </w:p>
    <w:p w14:paraId="4C6FEDAB" w14:textId="4854454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391B26">
        <w:rPr>
          <w:rFonts w:ascii="Calibri" w:eastAsia="Calibri" w:hAnsi="Calibri" w:cs="Times New Roman"/>
        </w:rPr>
        <w:t>Drones</w:t>
      </w:r>
      <w:r w:rsidRPr="00F739BF">
        <w:rPr>
          <w:rFonts w:ascii="Calibri" w:eastAsia="Calibri" w:hAnsi="Calibri" w:cs="Times New Roman"/>
        </w:rPr>
        <w:t xml:space="preserve"> in the s</w:t>
      </w:r>
      <w:r w:rsidR="00AC69C4">
        <w:rPr>
          <w:rFonts w:ascii="Calibri" w:eastAsia="Calibri" w:hAnsi="Calibri" w:cs="Times New Roman"/>
        </w:rPr>
        <w:t xml:space="preserve">ystem. Clicking on the </w:t>
      </w:r>
      <w:r w:rsidR="00391B26">
        <w:rPr>
          <w:rFonts w:ascii="Calibri" w:eastAsia="Calibri" w:hAnsi="Calibri" w:cs="Times New Roman"/>
        </w:rPr>
        <w:t>Details</w:t>
      </w:r>
      <w:r w:rsidRPr="00F739BF">
        <w:rPr>
          <w:rFonts w:ascii="Calibri" w:eastAsia="Calibri" w:hAnsi="Calibri" w:cs="Times New Roman"/>
        </w:rPr>
        <w:t xml:space="preserve"> button in the </w:t>
      </w:r>
      <w:r w:rsidR="00391B26">
        <w:rPr>
          <w:rFonts w:ascii="Calibri" w:eastAsia="Calibri" w:hAnsi="Calibri" w:cs="Times New Roman"/>
        </w:rPr>
        <w:t>Drone card</w:t>
      </w:r>
      <w:r w:rsidRPr="00F739BF">
        <w:rPr>
          <w:rFonts w:ascii="Calibri" w:eastAsia="Calibri" w:hAnsi="Calibri" w:cs="Times New Roman"/>
        </w:rPr>
        <w:t xml:space="preserve"> leads to the details page for the selected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49A413D" wp14:editId="0EDEBC90">
            <wp:extent cx="5458615" cy="2696167"/>
            <wp:effectExtent l="19050" t="19050" r="8890" b="28575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Картина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615" cy="269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69B27CE4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391B26">
        <w:rPr>
          <w:rFonts w:ascii="Calibri" w:eastAsia="Calibri" w:hAnsi="Calibri" w:cs="Times New Roman"/>
          <w:b/>
          <w:bCs/>
        </w:rPr>
        <w:t>Drones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29A9CE8F">
            <wp:extent cx="5439440" cy="2689880"/>
            <wp:effectExtent l="19050" t="19050" r="27940" b="1524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440" cy="268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41E8E39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91B26">
        <w:rPr>
          <w:rFonts w:ascii="Consolas" w:eastAsia="Calibri" w:hAnsi="Consolas" w:cs="Consolas"/>
          <w:bCs/>
          <w:noProof/>
        </w:rPr>
        <w:t>drones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395007B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391B26">
        <w:rPr>
          <w:rFonts w:ascii="Calibri" w:eastAsia="Calibri" w:hAnsi="Calibri" w:cs="Times New Roman"/>
        </w:rPr>
        <w:t>Drone offers</w:t>
      </w:r>
      <w:r w:rsidRPr="00F739BF">
        <w:rPr>
          <w:rFonts w:ascii="Calibri" w:eastAsia="Calibri" w:hAnsi="Calibri" w:cs="Times New Roman"/>
        </w:rPr>
        <w:t>.</w:t>
      </w:r>
    </w:p>
    <w:p w14:paraId="436B753E" w14:textId="2A0084CF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r w:rsidR="00391B26">
        <w:rPr>
          <w:rFonts w:ascii="Calibri" w:eastAsia="Times New Roman" w:hAnsi="Calibri" w:cs="Times New Roman"/>
          <w:b/>
          <w:color w:val="8F400B"/>
          <w:sz w:val="32"/>
          <w:szCs w:val="32"/>
        </w:rPr>
        <w:t>Drone Offer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0C7DB64D" w14:textId="4512224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391B26">
        <w:rPr>
          <w:rFonts w:ascii="Calibri" w:eastAsia="Calibri" w:hAnsi="Calibri" w:cs="Times New Roman"/>
        </w:rPr>
        <w:t>drone offer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06B46FC0">
            <wp:extent cx="5508185" cy="2733483"/>
            <wp:effectExtent l="19050" t="19050" r="16510" b="1016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85" cy="2733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2C7FB74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C2567B">
        <w:rPr>
          <w:rFonts w:ascii="Calibri" w:eastAsia="Calibri" w:hAnsi="Calibri" w:cs="Times New Roman"/>
        </w:rPr>
        <w:t>item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43AFB85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91B26">
        <w:rPr>
          <w:rFonts w:ascii="Consolas" w:eastAsia="Calibri" w:hAnsi="Consolas" w:cs="Consolas"/>
          <w:bCs/>
          <w:noProof/>
        </w:rPr>
        <w:t>drones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1A0398D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24479668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condition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2488BE4C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weight</w:t>
      </w:r>
      <w:r>
        <w:rPr>
          <w:rFonts w:ascii="Consolas" w:eastAsia="Calibri" w:hAnsi="Consolas" w:cs="Consolas"/>
          <w:b/>
          <w:noProof/>
        </w:rPr>
        <w:t>,</w:t>
      </w:r>
    </w:p>
    <w:p w14:paraId="2CF926E7" w14:textId="257036C7" w:rsidR="00391B26" w:rsidRDefault="00391B26" w:rsidP="00391B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phone,</w:t>
      </w:r>
    </w:p>
    <w:p w14:paraId="48EC73F6" w14:textId="5214D3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2DC9349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</w:rPr>
        <w:t>Market</w:t>
      </w:r>
      <w:r w:rsidR="00391B26">
        <w:rPr>
          <w:rFonts w:ascii="Calibri" w:eastAsia="Calibri" w:hAnsi="Calibri" w:cs="Times New Roman"/>
          <w:b/>
        </w:rPr>
        <w:t>place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7DD01CBB" w:rsidR="00F739BF" w:rsidRPr="00F739BF" w:rsidRDefault="00391B26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Drone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6BCA49A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. Clicking the </w:t>
      </w:r>
      <w:r w:rsidR="00391B26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391B26">
        <w:rPr>
          <w:rFonts w:ascii="Calibri" w:eastAsia="Calibri" w:hAnsi="Calibri" w:cs="Times New Roman"/>
          <w:b/>
        </w:rPr>
        <w:t>drone offer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0C943D1" wp14:editId="68625E84">
            <wp:extent cx="5323383" cy="2632557"/>
            <wp:effectExtent l="19050" t="19050" r="10795" b="1587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383" cy="2632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66A15EF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</w:t>
      </w:r>
      <w:r w:rsidR="00391B26">
        <w:rPr>
          <w:rStyle w:val="normaltextrun"/>
          <w:rFonts w:ascii="Calibri" w:hAnsi="Calibri" w:cs="Calibri"/>
          <w:bdr w:val="none" w:sz="0" w:space="0" w:color="auto" w:frame="1"/>
        </w:rPr>
        <w:t>drone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6750AABB">
            <wp:extent cx="5290396" cy="2611033"/>
            <wp:effectExtent l="19050" t="19050" r="24765" b="1841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Картина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396" cy="261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00EE587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7528FD83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91B26">
        <w:rPr>
          <w:rFonts w:ascii="Consolas" w:eastAsia="Calibri" w:hAnsi="Consolas" w:cs="Consolas"/>
          <w:bCs/>
          <w:noProof/>
        </w:rPr>
        <w:t>drones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26F3DBE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7E95F8E3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391B2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Drone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2CE46A9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391B26">
        <w:rPr>
          <w:rFonts w:ascii="Calibri" w:eastAsia="Calibri" w:hAnsi="Calibri" w:cs="Times New Roman"/>
        </w:rPr>
        <w:t>drone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BEF1F9C" wp14:editId="054C648F">
            <wp:extent cx="5386396" cy="2693198"/>
            <wp:effectExtent l="19050" t="19050" r="24130" b="12065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Картина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396" cy="2693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FA54C2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4E767B6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91B26">
        <w:rPr>
          <w:rFonts w:ascii="Consolas" w:eastAsia="Calibri" w:hAnsi="Consolas" w:cs="Consolas"/>
          <w:bCs/>
          <w:noProof/>
        </w:rPr>
        <w:t>drones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373EF3B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  <w:sz w:val="20"/>
          <w:szCs w:val="20"/>
        </w:rPr>
        <w:t>item</w:t>
      </w:r>
      <w:r w:rsidRPr="00F739BF">
        <w:rPr>
          <w:rFonts w:ascii="Calibri" w:eastAsia="Calibri" w:hAnsi="Calibri" w:cs="Times New Roman"/>
          <w:sz w:val="20"/>
          <w:szCs w:val="20"/>
        </w:rPr>
        <w:t>d</w:t>
      </w:r>
      <w:proofErr w:type="spellEnd"/>
      <w:r w:rsidRPr="00F739BF">
        <w:rPr>
          <w:rFonts w:ascii="Calibri" w:eastAsia="Calibri" w:hAnsi="Calibri" w:cs="Times New Roman"/>
          <w:sz w:val="20"/>
          <w:szCs w:val="20"/>
        </w:rPr>
        <w:t>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3B41CEB8" w14:textId="017BD6A2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6995D1A7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condition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5AE98AC3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weight</w:t>
      </w:r>
      <w:r>
        <w:rPr>
          <w:rFonts w:ascii="Consolas" w:eastAsia="Calibri" w:hAnsi="Consolas" w:cs="Consolas"/>
          <w:b/>
          <w:noProof/>
        </w:rPr>
        <w:t>,</w:t>
      </w:r>
    </w:p>
    <w:p w14:paraId="4C7D4E9B" w14:textId="45AE8ECF" w:rsidR="00391B26" w:rsidRDefault="00391B26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phone,</w:t>
      </w:r>
    </w:p>
    <w:p w14:paraId="79DBCE18" w14:textId="16407260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3A09A2D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</w:t>
      </w:r>
    </w:p>
    <w:p w14:paraId="2CB6ED92" w14:textId="429D71B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Delete </w:t>
      </w:r>
      <w:proofErr w:type="spellStart"/>
      <w:proofErr w:type="gram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a</w:t>
      </w:r>
      <w:proofErr w:type="spellEnd"/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3F48CF2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391B26">
        <w:rPr>
          <w:rFonts w:ascii="Calibri" w:eastAsia="Calibri" w:hAnsi="Calibri" w:cs="Times New Roman"/>
        </w:rPr>
        <w:t>drone offers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1AEA835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24AC47A9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91B26">
        <w:rPr>
          <w:rFonts w:ascii="Consolas" w:eastAsia="Calibri" w:hAnsi="Consolas" w:cs="Consolas"/>
          <w:bCs/>
          <w:noProof/>
        </w:rPr>
        <w:t>drones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4880FA1A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 xml:space="preserve">here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C2567B">
        <w:rPr>
          <w:rFonts w:ascii="Calibri" w:eastAsia="Calibri" w:hAnsi="Calibri" w:cs="Times New Roman"/>
        </w:rPr>
        <w:t>item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  <w:bCs/>
        </w:rPr>
        <w:t>Market</w:t>
      </w:r>
      <w:r w:rsidR="00391B26">
        <w:rPr>
          <w:rFonts w:ascii="Calibri" w:eastAsia="Calibri" w:hAnsi="Calibri" w:cs="Times New Roman"/>
          <w:b/>
          <w:bCs/>
        </w:rPr>
        <w:t>place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51B9A1F9" w14:textId="0B854B6C" w:rsidR="00C2567B" w:rsidRPr="00AC4476" w:rsidRDefault="00C2567B" w:rsidP="00C2567B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US: N</w:t>
      </w:r>
      <w:r w:rsidRPr="00AC4476">
        <w:rPr>
          <w:noProof/>
        </w:rPr>
        <w:t>otifications</w:t>
      </w:r>
      <w:r w:rsidR="0030071A">
        <w:rPr>
          <w:noProof/>
        </w:rPr>
        <w:t xml:space="preserve"> (15</w:t>
      </w:r>
      <w:r>
        <w:rPr>
          <w:noProof/>
        </w:rPr>
        <w:t xml:space="preserve"> pts)</w:t>
      </w:r>
    </w:p>
    <w:p w14:paraId="3189BFD1" w14:textId="70D4162A" w:rsidR="00DA5D81" w:rsidRDefault="00C2567B" w:rsidP="00C2567B">
      <w:pPr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>
        <w:rPr>
          <w:b/>
          <w:noProof/>
        </w:rPr>
        <w:t xml:space="preserve"> caused by the user’s actions</w:t>
      </w:r>
      <w:r w:rsidRPr="00AC4476">
        <w:rPr>
          <w:noProof/>
        </w:rPr>
        <w:t>, the application should</w:t>
      </w:r>
      <w:r>
        <w:rPr>
          <w:noProof/>
        </w:rPr>
        <w:t xml:space="preserve"> display an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error notification message</w:t>
      </w:r>
      <w:r w:rsidR="007D18B1">
        <w:rPr>
          <w:b/>
          <w:noProof/>
        </w:rPr>
        <w:t xml:space="preserve"> </w:t>
      </w:r>
      <w:r w:rsidR="007D18B1" w:rsidRPr="007D18B1">
        <w:rPr>
          <w:b/>
          <w:noProof/>
          <w:sz w:val="24"/>
        </w:rPr>
        <w:t>instead</w:t>
      </w:r>
      <w:r w:rsidR="007D18B1" w:rsidRPr="007D18B1">
        <w:rPr>
          <w:b/>
          <w:noProof/>
        </w:rPr>
        <w:t xml:space="preserve"> of an alert</w:t>
      </w:r>
      <w:del w:id="9" w:author="Darina Beneva" w:date="2024-11-18T14:36:00Z" w16du:dateUtc="2024-11-18T12:36:00Z">
        <w:r w:rsidDel="00D22194">
          <w:rPr>
            <w:noProof/>
          </w:rPr>
          <w:delText xml:space="preserve">, </w:delText>
        </w:r>
        <w:r w:rsidRPr="00AC4476" w:rsidDel="00D22194">
          <w:rPr>
            <w:noProof/>
          </w:rPr>
          <w:delText xml:space="preserve">which disappears </w:delText>
        </w:r>
        <w:r w:rsidDel="00D22194">
          <w:rPr>
            <w:noProof/>
          </w:rPr>
          <w:delText>after 3 seconds</w:delText>
        </w:r>
      </w:del>
      <w:r w:rsidRPr="00AC4476">
        <w:rPr>
          <w:noProof/>
        </w:rPr>
        <w:t>.</w:t>
      </w:r>
      <w:r>
        <w:rPr>
          <w:noProof/>
        </w:rPr>
        <w:t xml:space="preserve"> There is a </w:t>
      </w:r>
      <w:r w:rsidRPr="001020D4">
        <w:rPr>
          <w:b/>
          <w:bCs/>
          <w:noProof/>
        </w:rPr>
        <w:t>styled section</w:t>
      </w:r>
      <w:r>
        <w:rPr>
          <w:noProof/>
        </w:rPr>
        <w:t xml:space="preserve"> with </w:t>
      </w:r>
      <w:r w:rsidRPr="001020D4">
        <w:rPr>
          <w:b/>
          <w:bCs/>
          <w:noProof/>
        </w:rPr>
        <w:t>id "notifications"</w:t>
      </w:r>
      <w:r w:rsidR="0039077E">
        <w:rPr>
          <w:b/>
          <w:bCs/>
          <w:noProof/>
        </w:rPr>
        <w:t xml:space="preserve"> </w:t>
      </w:r>
      <w:r w:rsidR="0039077E" w:rsidRPr="0039077E">
        <w:rPr>
          <w:bCs/>
          <w:noProof/>
        </w:rPr>
        <w:t xml:space="preserve">and </w:t>
      </w:r>
      <w:r w:rsidR="00DA5D81" w:rsidRPr="001020D4">
        <w:rPr>
          <w:b/>
          <w:bCs/>
          <w:noProof/>
        </w:rPr>
        <w:t xml:space="preserve">styled </w:t>
      </w:r>
      <w:r w:rsidR="00DA5D81">
        <w:rPr>
          <w:b/>
          <w:bCs/>
          <w:noProof/>
        </w:rPr>
        <w:t xml:space="preserve">div </w:t>
      </w:r>
      <w:r w:rsidR="00DA5D81" w:rsidRPr="00DA5D81">
        <w:rPr>
          <w:bCs/>
          <w:noProof/>
        </w:rPr>
        <w:t>with</w:t>
      </w:r>
      <w:r w:rsidR="00DA5D81">
        <w:rPr>
          <w:noProof/>
        </w:rPr>
        <w:t xml:space="preserve"> </w:t>
      </w:r>
      <w:r w:rsidR="0039077E">
        <w:rPr>
          <w:b/>
          <w:bCs/>
          <w:noProof/>
        </w:rPr>
        <w:t xml:space="preserve">id="errorBox" </w:t>
      </w:r>
      <w:r w:rsidR="00DA5D81">
        <w:rPr>
          <w:b/>
          <w:bCs/>
          <w:noProof/>
        </w:rPr>
        <w:t xml:space="preserve">that has </w:t>
      </w:r>
      <w:r w:rsidR="0039077E" w:rsidRPr="0039077E">
        <w:rPr>
          <w:bCs/>
          <w:noProof/>
        </w:rPr>
        <w:t>CSS property</w:t>
      </w:r>
      <w:r w:rsidR="0039077E" w:rsidRPr="0039077E">
        <w:rPr>
          <w:b/>
          <w:bCs/>
          <w:noProof/>
        </w:rPr>
        <w:t xml:space="preserve"> </w:t>
      </w:r>
      <w:r w:rsidR="0039077E" w:rsidRPr="00DA5D81">
        <w:rPr>
          <w:b/>
          <w:bCs/>
          <w:noProof/>
        </w:rPr>
        <w:t>display</w:t>
      </w:r>
      <w:r w:rsidR="0039077E" w:rsidRPr="0039077E">
        <w:rPr>
          <w:bCs/>
          <w:noProof/>
        </w:rPr>
        <w:t xml:space="preserve"> initially set to</w:t>
      </w:r>
      <w:r w:rsidR="0039077E">
        <w:rPr>
          <w:b/>
          <w:bCs/>
          <w:noProof/>
        </w:rPr>
        <w:t xml:space="preserve"> none </w:t>
      </w:r>
      <w:r>
        <w:rPr>
          <w:noProof/>
        </w:rPr>
        <w:t>in the provided HTML file.</w:t>
      </w:r>
    </w:p>
    <w:p w14:paraId="435AE998" w14:textId="50CF9DDF" w:rsidR="00C2567B" w:rsidRDefault="00C2567B" w:rsidP="00C2567B">
      <w:pPr>
        <w:rPr>
          <w:noProof/>
        </w:rPr>
      </w:pPr>
      <w:r>
        <w:rPr>
          <w:noProof/>
        </w:rPr>
        <w:lastRenderedPageBreak/>
        <w:t xml:space="preserve">Errors may include </w:t>
      </w:r>
      <w:r w:rsidRPr="001020D4">
        <w:rPr>
          <w:b/>
          <w:bCs/>
          <w:noProof/>
        </w:rPr>
        <w:t>validation errors</w:t>
      </w:r>
      <w:r>
        <w:rPr>
          <w:noProof/>
        </w:rPr>
        <w:t xml:space="preserve"> or error </w:t>
      </w:r>
      <w:r w:rsidRPr="001020D4">
        <w:rPr>
          <w:b/>
          <w:bCs/>
          <w:noProof/>
        </w:rPr>
        <w:t>messages returned</w:t>
      </w:r>
      <w:r>
        <w:rPr>
          <w:noProof/>
        </w:rPr>
        <w:t xml:space="preserve"> by the REST service, such as incorrect user credentials, on the following pages:</w:t>
      </w:r>
      <w:r w:rsidRPr="001020D4">
        <w:rPr>
          <w:b/>
          <w:noProof/>
        </w:rPr>
        <w:t xml:space="preserve"> </w:t>
      </w:r>
      <w:r w:rsidRPr="003A4A97">
        <w:rPr>
          <w:b/>
          <w:noProof/>
        </w:rPr>
        <w:t>Register</w:t>
      </w:r>
      <w:r>
        <w:rPr>
          <w:noProof/>
        </w:rPr>
        <w:t xml:space="preserve">, </w:t>
      </w:r>
      <w:r w:rsidRPr="003A4A97">
        <w:rPr>
          <w:b/>
          <w:noProof/>
        </w:rPr>
        <w:t>Login</w:t>
      </w:r>
      <w:r>
        <w:rPr>
          <w:noProof/>
        </w:rPr>
        <w:t xml:space="preserve">, </w:t>
      </w:r>
      <w:r w:rsidRPr="003A4A97">
        <w:rPr>
          <w:b/>
          <w:noProof/>
        </w:rPr>
        <w:t>Create</w:t>
      </w:r>
      <w:r>
        <w:rPr>
          <w:noProof/>
        </w:rPr>
        <w:t xml:space="preserve"> and </w:t>
      </w:r>
      <w:r w:rsidRPr="003A4A97">
        <w:rPr>
          <w:b/>
          <w:noProof/>
        </w:rPr>
        <w:t>Edit</w:t>
      </w:r>
      <w:r>
        <w:rPr>
          <w:noProof/>
        </w:rPr>
        <w:t>.</w:t>
      </w:r>
    </w:p>
    <w:p w14:paraId="1BB02C03" w14:textId="78964BCA" w:rsidR="007D18B1" w:rsidRPr="006A74B0" w:rsidRDefault="007D18B1" w:rsidP="007D18B1">
      <w:pPr>
        <w:spacing w:before="120" w:after="120" w:line="240" w:lineRule="auto"/>
        <w:rPr>
          <w:noProof/>
        </w:rPr>
      </w:pPr>
      <w:del w:id="10" w:author="Darina Beneva" w:date="2024-11-18T15:01:00Z" w16du:dateUtc="2024-11-18T13:01:00Z">
        <w:r w:rsidRPr="007D18B1" w:rsidDel="00D3544C">
          <w:rPr>
            <w:noProof/>
          </w:rPr>
          <w:delText>Some of t</w:delText>
        </w:r>
      </w:del>
      <w:ins w:id="11" w:author="Darina Beneva" w:date="2024-11-18T15:01:00Z" w16du:dateUtc="2024-11-18T13:01:00Z">
        <w:r w:rsidR="00D3544C">
          <w:rPr>
            <w:noProof/>
          </w:rPr>
          <w:t>T</w:t>
        </w:r>
      </w:ins>
      <w:r w:rsidRPr="007D18B1">
        <w:rPr>
          <w:noProof/>
        </w:rPr>
        <w:t xml:space="preserve">he tests are made to catch both window.alert and error notification message, you should </w:t>
      </w:r>
      <w:r w:rsidRPr="007D18B1">
        <w:rPr>
          <w:b/>
          <w:noProof/>
        </w:rPr>
        <w:t>only use one</w:t>
      </w:r>
      <w:r w:rsidRPr="007D18B1">
        <w:rPr>
          <w:noProof/>
        </w:rPr>
        <w:t xml:space="preserve"> way to </w:t>
      </w:r>
      <w:r w:rsidRPr="007D18B1">
        <w:rPr>
          <w:b/>
          <w:noProof/>
        </w:rPr>
        <w:t>display errors</w:t>
      </w:r>
      <w:r w:rsidRPr="007D18B1">
        <w:rPr>
          <w:noProof/>
        </w:rPr>
        <w:t>!</w:t>
      </w:r>
      <w:del w:id="12" w:author="Darina Beneva" w:date="2024-11-18T15:47:00Z" w16du:dateUtc="2024-11-18T13:47:00Z">
        <w:r w:rsidRPr="007D18B1" w:rsidDel="006A74B0">
          <w:rPr>
            <w:noProof/>
          </w:rPr>
          <w:delText xml:space="preserve"> </w:delText>
        </w:r>
      </w:del>
    </w:p>
    <w:p w14:paraId="11C03B6C" w14:textId="2D83285C" w:rsidR="00C2567B" w:rsidRDefault="00C2567B" w:rsidP="007D18B1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A6E52E" wp14:editId="4EA267D5">
            <wp:extent cx="5360000" cy="2652696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00" cy="2652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4517D" w14:textId="77777777" w:rsidR="00C2567B" w:rsidRDefault="00C2567B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7EA6138B" wp14:editId="3D663096">
            <wp:extent cx="5724223" cy="2826167"/>
            <wp:effectExtent l="19050" t="19050" r="1016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223" cy="282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586B5CF0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00A63AA" wp14:editId="15BA1653">
            <wp:extent cx="5454447" cy="3136730"/>
            <wp:effectExtent l="19050" t="19050" r="13335" b="2603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6" r="7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47" cy="313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1B1758BF">
            <wp:extent cx="5434820" cy="2002330"/>
            <wp:effectExtent l="19050" t="19050" r="13970" b="1714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2"/>
                    <a:stretch/>
                  </pic:blipFill>
                  <pic:spPr bwMode="auto">
                    <a:xfrm>
                      <a:off x="0" y="0"/>
                      <a:ext cx="5435618" cy="2002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3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bookmarkEnd w:id="1"/>
    <w:p w14:paraId="2D8F0098" w14:textId="77777777" w:rsidR="003D5F6A" w:rsidRPr="007A788C" w:rsidRDefault="003D5F6A" w:rsidP="003D5F6A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62167FEB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14364F5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028E5E7A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2ACB25B2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4E71DA0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2FF45AD" wp14:editId="5620C63A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C74B5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8A3076C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r>
        <w:rPr>
          <w:rStyle w:val="Strong"/>
          <w:color w:val="0E101A"/>
        </w:rPr>
        <w:t>package.json</w:t>
      </w:r>
      <w:r>
        <w:t xml:space="preserve"> and execute:</w:t>
      </w:r>
    </w:p>
    <w:p w14:paraId="2160B5DF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162DDFCA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8EF0F90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0634F696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38E481EE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618ABE" wp14:editId="3314758A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594C1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49C91D3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4373BC4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A0AA0B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4C4A423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EDF2CB" wp14:editId="6D883068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D99EC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75ACAD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To make just a single test run, instead of the full suite (useful when debugging a single failing test), find the test and append </w:t>
      </w:r>
      <w:r w:rsidRPr="007A788C">
        <w:rPr>
          <w:rFonts w:ascii="Consolas" w:eastAsia="Calibri" w:hAnsi="Consolas" w:cs="Consolas"/>
          <w:b/>
          <w:noProof/>
        </w:rPr>
        <w:t>.only</w:t>
      </w:r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</w:t>
      </w:r>
      <w:proofErr w:type="gramStart"/>
      <w:r w:rsidRPr="007A788C">
        <w:rPr>
          <w:rFonts w:ascii="Calibri" w:eastAsia="Calibri" w:hAnsi="Calibri" w:cs="Times New Roman"/>
        </w:rPr>
        <w:t>reference</w:t>
      </w:r>
      <w:proofErr w:type="gramEnd"/>
      <w:r w:rsidRPr="007A788C">
        <w:rPr>
          <w:rFonts w:ascii="Calibri" w:eastAsia="Calibri" w:hAnsi="Calibri" w:cs="Times New Roman"/>
        </w:rPr>
        <w:t>:</w:t>
      </w:r>
    </w:p>
    <w:p w14:paraId="7C77C27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CB5FDBE" wp14:editId="0CD43486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CE52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019F64A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3EFABA2" wp14:editId="5C982D1B">
            <wp:extent cx="5943600" cy="718185"/>
            <wp:effectExtent l="19050" t="19050" r="19050" b="24765"/>
            <wp:docPr id="16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E62F71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4BB6DFC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1B4103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5075B0B" wp14:editId="163CA6F7">
            <wp:extent cx="5943600" cy="683895"/>
            <wp:effectExtent l="19050" t="19050" r="19050" b="20955"/>
            <wp:docPr id="2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DFD56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2D0B3AD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22DE3E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DE0FC6" wp14:editId="750FE1B0">
            <wp:extent cx="5943600" cy="1356360"/>
            <wp:effectExtent l="19050" t="19050" r="19050" b="15240"/>
            <wp:docPr id="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1"/>
      <w:footerReference w:type="default" r:id="rId32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26FAA8" w14:textId="77777777" w:rsidR="004221DD" w:rsidRDefault="004221DD" w:rsidP="008068A2">
      <w:pPr>
        <w:spacing w:after="0" w:line="240" w:lineRule="auto"/>
      </w:pPr>
      <w:r>
        <w:separator/>
      </w:r>
    </w:p>
  </w:endnote>
  <w:endnote w:type="continuationSeparator" w:id="0">
    <w:p w14:paraId="0F2F2CD0" w14:textId="77777777" w:rsidR="004221DD" w:rsidRDefault="004221D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3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CE684F8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5CE684F8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38C472" w14:textId="77777777" w:rsidR="004221DD" w:rsidRDefault="004221DD" w:rsidP="008068A2">
      <w:pPr>
        <w:spacing w:after="0" w:line="240" w:lineRule="auto"/>
      </w:pPr>
      <w:r>
        <w:separator/>
      </w:r>
    </w:p>
  </w:footnote>
  <w:footnote w:type="continuationSeparator" w:id="0">
    <w:p w14:paraId="53FB17AC" w14:textId="77777777" w:rsidR="004221DD" w:rsidRDefault="004221D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6627527">
    <w:abstractNumId w:val="8"/>
  </w:num>
  <w:num w:numId="2" w16cid:durableId="213935451">
    <w:abstractNumId w:val="4"/>
  </w:num>
  <w:num w:numId="3" w16cid:durableId="901671077">
    <w:abstractNumId w:val="19"/>
  </w:num>
  <w:num w:numId="4" w16cid:durableId="47151010">
    <w:abstractNumId w:val="17"/>
  </w:num>
  <w:num w:numId="5" w16cid:durableId="1236624141">
    <w:abstractNumId w:val="12"/>
  </w:num>
  <w:num w:numId="6" w16cid:durableId="1818915657">
    <w:abstractNumId w:val="10"/>
  </w:num>
  <w:num w:numId="7" w16cid:durableId="1806387918">
    <w:abstractNumId w:val="21"/>
  </w:num>
  <w:num w:numId="8" w16cid:durableId="2077581804">
    <w:abstractNumId w:val="7"/>
  </w:num>
  <w:num w:numId="9" w16cid:durableId="1912302054">
    <w:abstractNumId w:val="14"/>
  </w:num>
  <w:num w:numId="10" w16cid:durableId="1666933850">
    <w:abstractNumId w:val="13"/>
  </w:num>
  <w:num w:numId="11" w16cid:durableId="1821770130">
    <w:abstractNumId w:val="6"/>
  </w:num>
  <w:num w:numId="12" w16cid:durableId="504901639">
    <w:abstractNumId w:val="9"/>
  </w:num>
  <w:num w:numId="13" w16cid:durableId="1531336230">
    <w:abstractNumId w:val="16"/>
  </w:num>
  <w:num w:numId="14" w16cid:durableId="799421963">
    <w:abstractNumId w:val="3"/>
  </w:num>
  <w:num w:numId="15" w16cid:durableId="357465343">
    <w:abstractNumId w:val="1"/>
  </w:num>
  <w:num w:numId="16" w16cid:durableId="804153543">
    <w:abstractNumId w:val="3"/>
  </w:num>
  <w:num w:numId="17" w16cid:durableId="483014218">
    <w:abstractNumId w:val="23"/>
  </w:num>
  <w:num w:numId="18" w16cid:durableId="1073625400">
    <w:abstractNumId w:val="22"/>
  </w:num>
  <w:num w:numId="19" w16cid:durableId="806700625">
    <w:abstractNumId w:val="5"/>
  </w:num>
  <w:num w:numId="20" w16cid:durableId="2114279910">
    <w:abstractNumId w:val="15"/>
  </w:num>
  <w:num w:numId="21" w16cid:durableId="293295086">
    <w:abstractNumId w:val="11"/>
  </w:num>
  <w:num w:numId="22" w16cid:durableId="883635095">
    <w:abstractNumId w:val="2"/>
  </w:num>
  <w:num w:numId="23" w16cid:durableId="1763212038">
    <w:abstractNumId w:val="18"/>
  </w:num>
  <w:num w:numId="24" w16cid:durableId="111167410">
    <w:abstractNumId w:val="20"/>
  </w:num>
  <w:num w:numId="25" w16cid:durableId="1594674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137455448">
    <w:abstractNumId w:val="0"/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Darina Beneva">
    <w15:presenceInfo w15:providerId="AD" w15:userId="S::darina.beneva@softuni.bg::258dcbd5-69ef-4a91-b67c-b5a968df5f1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0D19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BAF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A5074"/>
    <w:rsid w:val="002B079F"/>
    <w:rsid w:val="002B46CC"/>
    <w:rsid w:val="002B46DF"/>
    <w:rsid w:val="002B489A"/>
    <w:rsid w:val="002B631E"/>
    <w:rsid w:val="002C18BB"/>
    <w:rsid w:val="002C22CF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071A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077E"/>
    <w:rsid w:val="00391B26"/>
    <w:rsid w:val="00391D45"/>
    <w:rsid w:val="00392D79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5F6A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073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21D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D20"/>
    <w:rsid w:val="00475DC3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26CE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0B60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09F2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A74B0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5AAD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8B1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371DF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66F3C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2F60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9C4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400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567B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194"/>
    <w:rsid w:val="00D22895"/>
    <w:rsid w:val="00D23120"/>
    <w:rsid w:val="00D23A61"/>
    <w:rsid w:val="00D23E54"/>
    <w:rsid w:val="00D2743A"/>
    <w:rsid w:val="00D31FAE"/>
    <w:rsid w:val="00D33578"/>
    <w:rsid w:val="00D34CD3"/>
    <w:rsid w:val="00D3544C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D81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4A0B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  <w:style w:type="paragraph" w:styleId="Revision">
    <w:name w:val="Revision"/>
    <w:hidden/>
    <w:uiPriority w:val="99"/>
    <w:semiHidden/>
    <w:rsid w:val="00EA4A0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softuni-practice-server/softuni-practice-server/blob/master/README.md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8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1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52154-B026-4488-BF8C-3B93A5C68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13</Pages>
  <Words>2432</Words>
  <Characters>13864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Darina Beneva</cp:lastModifiedBy>
  <cp:revision>195</cp:revision>
  <cp:lastPrinted>2014-02-12T16:33:00Z</cp:lastPrinted>
  <dcterms:created xsi:type="dcterms:W3CDTF">2022-03-05T09:33:00Z</dcterms:created>
  <dcterms:modified xsi:type="dcterms:W3CDTF">2024-11-18T13:53:00Z</dcterms:modified>
  <cp:category>programming, education, software engineering, software development</cp:category>
</cp:coreProperties>
</file>