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BB1C" w14:textId="6D2062B1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proofErr w:type="spellStart"/>
      <w:r w:rsidR="008D6E0E">
        <w:rPr>
          <w:rFonts w:ascii="Calibri" w:eastAsia="Times New Roman" w:hAnsi="Calibri" w:cs="Times New Roman"/>
          <w:b/>
          <w:color w:val="642D08"/>
          <w:sz w:val="40"/>
          <w:szCs w:val="32"/>
        </w:rPr>
        <w:t>Samurider</w:t>
      </w:r>
      <w:proofErr w:type="spellEnd"/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22563C1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8D6E0E">
        <w:rPr>
          <w:rFonts w:ascii="Calibri" w:eastAsia="Calibri" w:hAnsi="Calibri" w:cs="Times New Roman"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8D6E0E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info. </w:t>
      </w:r>
      <w:r w:rsidR="008D6E0E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Pr="00F739BF">
        <w:rPr>
          <w:rFonts w:ascii="Calibri" w:eastAsia="Calibri" w:hAnsi="Calibri" w:cs="Times New Roman"/>
        </w:rPr>
        <w:t xml:space="preserve"> When creating HTML Elements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441A88B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 </w:t>
      </w:r>
      <w:r w:rsidRPr="00F739BF">
        <w:rPr>
          <w:rFonts w:ascii="Calibri" w:eastAsia="Calibri" w:hAnsi="Calibri" w:cs="Times New Roman"/>
          <w:b/>
        </w:rPr>
        <w:t xml:space="preserve">Dashboard </w:t>
      </w:r>
      <w:r w:rsidRPr="00F739BF">
        <w:rPr>
          <w:rFonts w:ascii="Calibri" w:eastAsia="Calibri" w:hAnsi="Calibri" w:cs="Times New Roman"/>
          <w:bCs/>
        </w:rPr>
        <w:t>which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link to the </w:t>
      </w:r>
      <w:r w:rsidR="008D6E0E">
        <w:rPr>
          <w:rFonts w:ascii="Calibri" w:eastAsia="Calibri" w:hAnsi="Calibri" w:cs="Times New Roman"/>
          <w:b/>
          <w:bCs/>
        </w:rPr>
        <w:t>Motorcycles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navbar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59BBA164">
            <wp:extent cx="6158551" cy="301233"/>
            <wp:effectExtent l="0" t="0" r="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551" cy="3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3FE80715">
            <wp:extent cx="6169381" cy="342210"/>
            <wp:effectExtent l="0" t="0" r="0" b="127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943" cy="3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6D41D9B8">
            <wp:extent cx="5804570" cy="2762342"/>
            <wp:effectExtent l="0" t="0" r="571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7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396948C1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</w:t>
      </w:r>
      <w:del w:id="4" w:author="Darina" w:date="2023-07-21T07:46:00Z">
        <w:r w:rsidRPr="00F739BF" w:rsidDel="00414269">
          <w:rPr>
            <w:rFonts w:ascii="Calibri" w:eastAsia="Times New Roman" w:hAnsi="Calibri" w:cs="Times New Roman"/>
            <w:b/>
            <w:color w:val="8F400B"/>
            <w:sz w:val="32"/>
            <w:szCs w:val="32"/>
          </w:rPr>
          <w:delText>ged-</w:delText>
        </w:r>
      </w:del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4A2B1934">
            <wp:extent cx="5795261" cy="2737155"/>
            <wp:effectExtent l="0" t="0" r="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7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(10 pts)</w:t>
      </w:r>
    </w:p>
    <w:p w14:paraId="10B693B1" w14:textId="77777777" w:rsidR="00F739BF" w:rsidRPr="00F739BF" w:rsidRDefault="00F739BF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By given </w:t>
      </w:r>
      <w:r w:rsidRPr="00F739BF">
        <w:rPr>
          <w:rFonts w:ascii="Calibri" w:eastAsia="Calibri" w:hAnsi="Calibri" w:cs="Times New Roman"/>
          <w:b/>
          <w:noProof/>
        </w:rPr>
        <w:t>email,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 xml:space="preserve">password </w:t>
      </w:r>
      <w:r w:rsidRPr="00F739BF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F739BF">
        <w:rPr>
          <w:rFonts w:ascii="Calibri" w:eastAsia="Calibri" w:hAnsi="Calibri" w:cs="Times New Roman"/>
          <w:noProof/>
        </w:rPr>
        <w:t xml:space="preserve"> </w:t>
      </w:r>
      <w:commentRangeStart w:id="5"/>
      <w:r w:rsidRPr="00F739BF">
        <w:rPr>
          <w:rFonts w:ascii="Calibri" w:eastAsia="Calibri" w:hAnsi="Calibri" w:cs="Times New Roman"/>
          <w:noProof/>
        </w:rPr>
        <w:t>display an error</w:t>
      </w:r>
      <w:commentRangeEnd w:id="5"/>
      <w:r w:rsidR="000B43E5">
        <w:rPr>
          <w:rStyle w:val="CommentReference"/>
        </w:rPr>
        <w:commentReference w:id="5"/>
      </w:r>
      <w:r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3AD69151">
            <wp:extent cx="5829864" cy="2820802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8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6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6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7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7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6225D5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7B4DE839">
            <wp:extent cx="5827986" cy="280777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8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1B9F6623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381C64">
        <w:rPr>
          <w:rFonts w:ascii="Calibri" w:eastAsia="Calibri" w:hAnsi="Calibri" w:cs="Times New Roman"/>
          <w:b/>
          <w:bCs/>
        </w:rPr>
        <w:t>motorcycles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553F2E44">
            <wp:extent cx="5838561" cy="2918129"/>
            <wp:effectExtent l="0" t="0" r="0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9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7D18683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C6046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436B753E" w14:textId="4844DEB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381C64"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5DD61FC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45302BEC">
            <wp:extent cx="5836935" cy="2833132"/>
            <wp:effectExtent l="0" t="0" r="0" b="571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8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5A05474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381C64">
        <w:rPr>
          <w:rFonts w:ascii="Calibri" w:eastAsia="Calibri" w:hAnsi="Calibri" w:cs="Times New Roman"/>
        </w:rPr>
        <w:t>motorcycle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3F7111A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3C6E7C1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63434344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commentRangeStart w:id="8"/>
      <w:r w:rsidR="00DD4EC2">
        <w:rPr>
          <w:rFonts w:ascii="Consolas" w:eastAsia="Calibri" w:hAnsi="Consolas" w:cs="Consolas"/>
          <w:b/>
          <w:noProof/>
        </w:rPr>
        <w:t>mil</w:t>
      </w:r>
      <w:ins w:id="9" w:author="Darina" w:date="2023-07-23T07:40:00Z">
        <w:r w:rsidR="00685D87">
          <w:rPr>
            <w:rFonts w:ascii="Consolas" w:eastAsia="Calibri" w:hAnsi="Consolas" w:cs="Consolas"/>
            <w:b/>
            <w:noProof/>
          </w:rPr>
          <w:t>e</w:t>
        </w:r>
      </w:ins>
      <w:r w:rsidR="00DD4EC2">
        <w:rPr>
          <w:rFonts w:ascii="Consolas" w:eastAsia="Calibri" w:hAnsi="Consolas" w:cs="Consolas"/>
          <w:b/>
          <w:noProof/>
        </w:rPr>
        <w:t>age</w:t>
      </w:r>
      <w:commentRangeEnd w:id="8"/>
      <w:r w:rsidR="00685D87">
        <w:rPr>
          <w:rStyle w:val="CommentReference"/>
        </w:rPr>
        <w:commentReference w:id="8"/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2400ACA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42BA31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DD4EC2">
        <w:rPr>
          <w:rFonts w:ascii="Calibri" w:eastAsia="Calibri" w:hAnsi="Calibri" w:cs="Times New Roman"/>
          <w:b/>
        </w:rPr>
        <w:t>Motorcycles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3EB8FE" w:rsidR="00F739BF" w:rsidRPr="00F739BF" w:rsidRDefault="00DD4EC2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5B7DE9E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DD4EC2">
        <w:rPr>
          <w:rFonts w:ascii="Calibri" w:eastAsia="Calibri" w:hAnsi="Calibri" w:cs="Times New Roman"/>
          <w:b/>
        </w:rPr>
        <w:t>motorcycle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be displayed. Otherwise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0C943D1" wp14:editId="2DED3298">
            <wp:extent cx="5775134" cy="2783675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78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09EF7D8E">
            <wp:extent cx="5822514" cy="2736611"/>
            <wp:effectExtent l="0" t="0" r="6985" b="698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7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520CED4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069E3320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78EDCD2F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commentRangeStart w:id="10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</w:t>
      </w:r>
      <w:commentRangeEnd w:id="10"/>
      <w:r w:rsidR="0022186C">
        <w:rPr>
          <w:rStyle w:val="CommentReference"/>
        </w:rPr>
        <w:commentReference w:id="10"/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(15 pts)</w:t>
      </w:r>
    </w:p>
    <w:p w14:paraId="657D7E4F" w14:textId="19688F2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DD4EC2">
        <w:rPr>
          <w:rFonts w:ascii="Calibri" w:eastAsia="Calibri" w:hAnsi="Calibri" w:cs="Times New Roman"/>
        </w:rPr>
        <w:t>motorcycle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BEF1F9C" wp14:editId="63C95150">
            <wp:extent cx="5807113" cy="2805130"/>
            <wp:effectExtent l="0" t="0" r="3175" b="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8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5D0FFD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729A6B51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59C5ADEC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mil</w:t>
      </w:r>
      <w:ins w:id="11" w:author="Darina" w:date="2023-07-23T07:40:00Z">
        <w:r w:rsidR="00685D87">
          <w:rPr>
            <w:rFonts w:ascii="Consolas" w:eastAsia="Calibri" w:hAnsi="Consolas" w:cs="Consolas"/>
            <w:b/>
            <w:noProof/>
          </w:rPr>
          <w:t>e</w:t>
        </w:r>
      </w:ins>
      <w:r>
        <w:rPr>
          <w:rFonts w:ascii="Consolas" w:eastAsia="Calibri" w:hAnsi="Consolas" w:cs="Consolas"/>
          <w:b/>
          <w:noProof/>
        </w:rPr>
        <w:t>age,</w:t>
      </w:r>
    </w:p>
    <w:p w14:paraId="4ABE1942" w14:textId="7777777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117561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</w:t>
      </w:r>
    </w:p>
    <w:p w14:paraId="2CB6ED92" w14:textId="7C4B9052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4B1C2AC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0B3EF01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768EC12C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493C6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proofErr w:type="spellStart"/>
      <w:r w:rsidR="00DD4EC2">
        <w:rPr>
          <w:rFonts w:ascii="Calibri" w:eastAsia="Calibri" w:hAnsi="Calibri" w:cs="Times New Roman"/>
          <w:b/>
          <w:bCs/>
        </w:rPr>
        <w:t>Motorcyles</w:t>
      </w:r>
      <w:proofErr w:type="spellEnd"/>
      <w:r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(BONUS) </w:t>
      </w:r>
      <w:commentRangeStart w:id="12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Search Page</w:t>
      </w:r>
      <w:commentRangeEnd w:id="12"/>
      <w:r w:rsidR="006C0868">
        <w:rPr>
          <w:rStyle w:val="CommentReference"/>
        </w:rPr>
        <w:commentReference w:id="12"/>
      </w: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(15 pts)</w:t>
      </w:r>
    </w:p>
    <w:p w14:paraId="684641D3" w14:textId="5E2DF6E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lastRenderedPageBreak/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7418FC73">
            <wp:extent cx="5156835" cy="2495253"/>
            <wp:effectExtent l="0" t="0" r="5715" b="635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5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4C39" w14:textId="2C3ECC8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If you</w:t>
      </w:r>
      <w:r w:rsidR="00DD4EC2">
        <w:rPr>
          <w:rFonts w:ascii="Calibri" w:eastAsia="Calibri" w:hAnsi="Calibri" w:cs="Times New Roman"/>
        </w:rPr>
        <w:t xml:space="preserve"> </w:t>
      </w:r>
      <w:proofErr w:type="spellStart"/>
      <w:r w:rsidR="00DD4EC2">
        <w:rPr>
          <w:rFonts w:ascii="Calibri" w:eastAsia="Calibri" w:hAnsi="Calibri" w:cs="Times New Roman"/>
        </w:rPr>
        <w:t>dont</w:t>
      </w:r>
      <w:proofErr w:type="spellEnd"/>
      <w:r w:rsidRPr="00F739BF">
        <w:rPr>
          <w:rFonts w:ascii="Calibri" w:eastAsia="Calibri" w:hAnsi="Calibri" w:cs="Times New Roman"/>
        </w:rPr>
        <w:t xml:space="preserve"> find </w:t>
      </w:r>
      <w:del w:id="13" w:author="Darina" w:date="2023-07-23T08:33:00Z">
        <w:r w:rsidRPr="00F739BF" w:rsidDel="006C0868">
          <w:rPr>
            <w:rFonts w:ascii="Calibri" w:eastAsia="Calibri" w:hAnsi="Calibri" w:cs="Times New Roman"/>
          </w:rPr>
          <w:delText xml:space="preserve">some </w:delText>
        </w:r>
      </w:del>
      <w:ins w:id="14" w:author="Darina" w:date="2023-07-23T08:33:00Z">
        <w:r w:rsidR="006C0868">
          <w:rPr>
            <w:rFonts w:ascii="Calibri" w:eastAsia="Calibri" w:hAnsi="Calibri" w:cs="Times New Roman"/>
          </w:rPr>
          <w:t>any</w:t>
        </w:r>
        <w:r w:rsidR="006C0868" w:rsidRPr="00F739BF">
          <w:rPr>
            <w:rFonts w:ascii="Calibri" w:eastAsia="Calibri" w:hAnsi="Calibri" w:cs="Times New Roman"/>
          </w:rPr>
          <w:t xml:space="preserve"> </w:t>
        </w:r>
      </w:ins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536816CD" w14:textId="48BE5D73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  <w:r w:rsidR="00620105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AA8127B" wp14:editId="2FAC2C66">
            <wp:extent cx="5156252" cy="2434673"/>
            <wp:effectExtent l="0" t="0" r="6350" b="381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52" cy="243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61F" w14:textId="5D490D4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ins w:id="15" w:author="Darina" w:date="2023-07-23T08:33:00Z">
        <w:r w:rsidR="006C0868">
          <w:rPr>
            <w:rFonts w:ascii="Calibri" w:eastAsia="Calibri" w:hAnsi="Calibri" w:cs="Times New Roman"/>
          </w:rPr>
          <w:t xml:space="preserve">some </w:t>
        </w:r>
      </w:ins>
      <w:r w:rsidR="00620105">
        <w:rPr>
          <w:rFonts w:ascii="Calibri" w:eastAsia="Calibri" w:hAnsi="Calibri" w:cs="Times New Roman"/>
        </w:rPr>
        <w:t>motorcycle</w:t>
      </w:r>
      <w:ins w:id="16" w:author="Darina" w:date="2023-07-23T08:33:00Z">
        <w:r w:rsidR="006C0868">
          <w:rPr>
            <w:rFonts w:ascii="Calibri" w:eastAsia="Calibri" w:hAnsi="Calibri" w:cs="Times New Roman"/>
          </w:rPr>
          <w:t>s</w:t>
        </w:r>
      </w:ins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    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20CBD072">
            <wp:extent cx="5032078" cy="2645732"/>
            <wp:effectExtent l="0" t="0" r="0" b="254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6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51967C2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620105">
        <w:rPr>
          <w:rFonts w:ascii="Calibri" w:eastAsia="Calibri" w:hAnsi="Calibri" w:cs="Calibri"/>
          <w:color w:val="000000"/>
          <w:shd w:val="clear" w:color="auto" w:fill="F2F2F2"/>
        </w:rPr>
        <w:t>motorcycles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2D1A324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620105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19F8F3A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620105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7D1278FC">
            <wp:extent cx="6167854" cy="3211463"/>
            <wp:effectExtent l="0" t="0" r="444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321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5A896132">
            <wp:extent cx="5435618" cy="3684546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36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8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F739BF">
        <w:rPr>
          <w:rFonts w:ascii="Calibri" w:eastAsia="Calibri" w:hAnsi="Calibri" w:cs="Times New Roman"/>
        </w:rPr>
        <w:t xml:space="preserve">append </w:t>
      </w:r>
      <w:r w:rsidRPr="00F739BF">
        <w:rPr>
          <w:rFonts w:ascii="Consolas" w:eastAsia="Calibri" w:hAnsi="Consolas" w:cs="Consolas"/>
          <w:b/>
          <w:noProof/>
        </w:rPr>
        <w:t>.only</w:t>
      </w:r>
      <w:proofErr w:type="gramEnd"/>
      <w:r w:rsidRPr="00F739BF">
        <w:rPr>
          <w:rFonts w:ascii="Calibri" w:eastAsia="Calibri" w:hAnsi="Calibri" w:cs="Times New Roman"/>
        </w:rPr>
        <w:t xml:space="preserve"> after the </w:t>
      </w:r>
      <w:r w:rsidRPr="00F739BF">
        <w:rPr>
          <w:rFonts w:ascii="Consolas" w:eastAsia="Calibri" w:hAnsi="Consolas" w:cs="Consolas"/>
          <w:b/>
          <w:noProof/>
        </w:rPr>
        <w:t>it</w:t>
      </w:r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6"/>
      <w:footerReference w:type="default" r:id="rId37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Darina" w:date="2023-07-21T07:56:00Z" w:initials="D">
    <w:p w14:paraId="3D6A84F2" w14:textId="1AF17CE2" w:rsidR="000B43E5" w:rsidRPr="000B43E5" w:rsidRDefault="000B43E5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 xml:space="preserve">Ако тестовете очакват конкретно </w:t>
      </w:r>
      <w:r>
        <w:t xml:space="preserve">alert(), </w:t>
      </w:r>
      <w:r>
        <w:rPr>
          <w:lang w:val="bg-BG"/>
        </w:rPr>
        <w:t>е добре да се напише.</w:t>
      </w:r>
    </w:p>
  </w:comment>
  <w:comment w:id="8" w:author="Darina" w:date="2023-07-23T07:40:00Z" w:initials="D">
    <w:p w14:paraId="3B9D5EC7" w14:textId="77336F24" w:rsidR="00685D87" w:rsidRPr="00685D87" w:rsidRDefault="00685D87">
      <w:pPr>
        <w:pStyle w:val="CommentText"/>
        <w:rPr>
          <w:lang w:val="bg-BG"/>
        </w:rPr>
      </w:pPr>
      <w:r>
        <w:rPr>
          <w:rStyle w:val="CommentReference"/>
        </w:rPr>
        <w:annotationRef/>
      </w:r>
      <w:r>
        <w:rPr>
          <w:lang w:val="bg-BG"/>
        </w:rPr>
        <w:t>Да се оправи и в ресурсите/тестовете</w:t>
      </w:r>
    </w:p>
  </w:comment>
  <w:comment w:id="10" w:author="Darina" w:date="2023-07-23T09:07:00Z" w:initials="D">
    <w:p w14:paraId="2C7F6E45" w14:textId="206B3FCA" w:rsidR="0022186C" w:rsidRPr="0022186C" w:rsidRDefault="0022186C">
      <w:pPr>
        <w:pStyle w:val="CommentText"/>
      </w:pPr>
      <w:r>
        <w:rPr>
          <w:rStyle w:val="CommentReference"/>
        </w:rPr>
        <w:annotationRef/>
      </w:r>
      <w:r>
        <w:rPr>
          <w:lang w:val="bg-BG"/>
        </w:rPr>
        <w:t xml:space="preserve">Класът на формата в </w:t>
      </w:r>
      <w:r>
        <w:t xml:space="preserve">HTML-a </w:t>
      </w:r>
      <w:r>
        <w:rPr>
          <w:lang w:val="bg-BG"/>
        </w:rPr>
        <w:t xml:space="preserve">трябва да е </w:t>
      </w:r>
      <w:r>
        <w:t>edit-form</w:t>
      </w:r>
    </w:p>
  </w:comment>
  <w:comment w:id="12" w:author="Darina" w:date="2023-07-23T08:41:00Z" w:initials="D">
    <w:p w14:paraId="13877836" w14:textId="1569B618" w:rsidR="006C0868" w:rsidRPr="006C0868" w:rsidRDefault="006C0868">
      <w:pPr>
        <w:pStyle w:val="CommentText"/>
      </w:pPr>
      <w:r>
        <w:rPr>
          <w:rStyle w:val="CommentReference"/>
        </w:rPr>
        <w:annotationRef/>
      </w:r>
      <w:r>
        <w:rPr>
          <w:lang w:val="bg-BG"/>
        </w:rPr>
        <w:t xml:space="preserve">В </w:t>
      </w:r>
      <w:r>
        <w:t xml:space="preserve">HTML-a </w:t>
      </w:r>
      <w:r>
        <w:rPr>
          <w:lang w:val="bg-BG"/>
        </w:rPr>
        <w:t xml:space="preserve">има коментар с </w:t>
      </w:r>
      <w:r>
        <w:t xml:space="preserve">fruits </w:t>
      </w:r>
      <w:r>
        <w:rPr>
          <w:lang w:val="bg-BG"/>
        </w:rPr>
        <w:t xml:space="preserve">вместо </w:t>
      </w:r>
      <w:r>
        <w:t>motorcycles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D6A84F2" w15:done="0"/>
  <w15:commentEx w15:paraId="3B9D5EC7" w15:done="0"/>
  <w15:commentEx w15:paraId="2C7F6E45" w15:done="0"/>
  <w15:commentEx w15:paraId="1387783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64B8BD" w16cex:dateUtc="2023-07-21T04:56:00Z"/>
  <w16cex:commentExtensible w16cex:durableId="286757E3" w16cex:dateUtc="2023-07-23T04:40:00Z"/>
  <w16cex:commentExtensible w16cex:durableId="28676C59" w16cex:dateUtc="2023-07-23T06:07:00Z"/>
  <w16cex:commentExtensible w16cex:durableId="28676620" w16cex:dateUtc="2023-07-23T05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D6A84F2" w16cid:durableId="2864B8BD"/>
  <w16cid:commentId w16cid:paraId="3B9D5EC7" w16cid:durableId="286757E3"/>
  <w16cid:commentId w16cid:paraId="2C7F6E45" w16cid:durableId="28676C59"/>
  <w16cid:commentId w16cid:paraId="13877836" w16cid:durableId="2867662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B3509" w14:textId="77777777" w:rsidR="009E108A" w:rsidRDefault="009E108A" w:rsidP="008068A2">
      <w:pPr>
        <w:spacing w:after="0" w:line="240" w:lineRule="auto"/>
      </w:pPr>
      <w:r>
        <w:separator/>
      </w:r>
    </w:p>
  </w:endnote>
  <w:endnote w:type="continuationSeparator" w:id="0">
    <w:p w14:paraId="1C7B8543" w14:textId="77777777" w:rsidR="009E108A" w:rsidRDefault="009E108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8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59E64F6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07989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07989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1B904638" w14:textId="059E64F6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07989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07989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A3A23" w14:textId="77777777" w:rsidR="009E108A" w:rsidRDefault="009E108A" w:rsidP="008068A2">
      <w:pPr>
        <w:spacing w:after="0" w:line="240" w:lineRule="auto"/>
      </w:pPr>
      <w:r>
        <w:separator/>
      </w:r>
    </w:p>
  </w:footnote>
  <w:footnote w:type="continuationSeparator" w:id="0">
    <w:p w14:paraId="56E07848" w14:textId="77777777" w:rsidR="009E108A" w:rsidRDefault="009E108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9735877">
    <w:abstractNumId w:val="8"/>
  </w:num>
  <w:num w:numId="2" w16cid:durableId="1787503412">
    <w:abstractNumId w:val="4"/>
  </w:num>
  <w:num w:numId="3" w16cid:durableId="1626080416">
    <w:abstractNumId w:val="19"/>
  </w:num>
  <w:num w:numId="4" w16cid:durableId="14382504">
    <w:abstractNumId w:val="17"/>
  </w:num>
  <w:num w:numId="5" w16cid:durableId="1307540686">
    <w:abstractNumId w:val="12"/>
  </w:num>
  <w:num w:numId="6" w16cid:durableId="1808740881">
    <w:abstractNumId w:val="10"/>
  </w:num>
  <w:num w:numId="7" w16cid:durableId="153956766">
    <w:abstractNumId w:val="21"/>
  </w:num>
  <w:num w:numId="8" w16cid:durableId="745230634">
    <w:abstractNumId w:val="7"/>
  </w:num>
  <w:num w:numId="9" w16cid:durableId="733625586">
    <w:abstractNumId w:val="14"/>
  </w:num>
  <w:num w:numId="10" w16cid:durableId="1901551093">
    <w:abstractNumId w:val="13"/>
  </w:num>
  <w:num w:numId="11" w16cid:durableId="2080512579">
    <w:abstractNumId w:val="6"/>
  </w:num>
  <w:num w:numId="12" w16cid:durableId="311376319">
    <w:abstractNumId w:val="9"/>
  </w:num>
  <w:num w:numId="13" w16cid:durableId="2007971330">
    <w:abstractNumId w:val="16"/>
  </w:num>
  <w:num w:numId="14" w16cid:durableId="1826704596">
    <w:abstractNumId w:val="3"/>
  </w:num>
  <w:num w:numId="15" w16cid:durableId="1801917022">
    <w:abstractNumId w:val="1"/>
  </w:num>
  <w:num w:numId="16" w16cid:durableId="1866944949">
    <w:abstractNumId w:val="3"/>
  </w:num>
  <w:num w:numId="17" w16cid:durableId="280110532">
    <w:abstractNumId w:val="23"/>
  </w:num>
  <w:num w:numId="18" w16cid:durableId="540435043">
    <w:abstractNumId w:val="22"/>
  </w:num>
  <w:num w:numId="19" w16cid:durableId="139075181">
    <w:abstractNumId w:val="5"/>
  </w:num>
  <w:num w:numId="20" w16cid:durableId="1326933025">
    <w:abstractNumId w:val="15"/>
  </w:num>
  <w:num w:numId="21" w16cid:durableId="1887057329">
    <w:abstractNumId w:val="11"/>
  </w:num>
  <w:num w:numId="22" w16cid:durableId="206963707">
    <w:abstractNumId w:val="2"/>
  </w:num>
  <w:num w:numId="23" w16cid:durableId="529949338">
    <w:abstractNumId w:val="18"/>
  </w:num>
  <w:num w:numId="24" w16cid:durableId="859009951">
    <w:abstractNumId w:val="20"/>
  </w:num>
  <w:num w:numId="25" w16cid:durableId="8346143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700161440">
    <w:abstractNumId w:val="0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rina">
    <w15:presenceInfo w15:providerId="None" w15:userId="Dari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43E5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186C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269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5D87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68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A17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108A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47B94"/>
    <w:rsid w:val="00B502E3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2BF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984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414269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0B43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43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43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43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43E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microsoft.com/office/2011/relationships/people" Target="people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18/08/relationships/commentsExtensible" Target="commentsExtensible.xml"/><Relationship Id="rId23" Type="http://schemas.openxmlformats.org/officeDocument/2006/relationships/image" Target="media/image12.png"/><Relationship Id="rId28" Type="http://schemas.openxmlformats.org/officeDocument/2006/relationships/hyperlink" Target="https://github.com/softuni-practice-server/softuni-practice-server/blob/master/README.md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6/09/relationships/commentsIds" Target="commentsIds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3" Type="http://schemas.openxmlformats.org/officeDocument/2006/relationships/image" Target="media/image24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6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022221-7814-4C96-8AB6-CE78DB95F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1</Pages>
  <Words>2425</Words>
  <Characters>13828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Darina</cp:lastModifiedBy>
  <cp:revision>187</cp:revision>
  <cp:lastPrinted>2014-02-12T16:33:00Z</cp:lastPrinted>
  <dcterms:created xsi:type="dcterms:W3CDTF">2022-03-05T09:33:00Z</dcterms:created>
  <dcterms:modified xsi:type="dcterms:W3CDTF">2023-07-23T06:08:00Z</dcterms:modified>
  <cp:category>programming, education, software engineering, software development</cp:category>
</cp:coreProperties>
</file>