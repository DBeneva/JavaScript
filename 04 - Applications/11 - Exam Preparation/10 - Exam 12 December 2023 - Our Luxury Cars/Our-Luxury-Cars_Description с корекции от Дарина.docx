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BB1C" w14:textId="4B686C8C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r w:rsidR="00E87B7A">
        <w:rPr>
          <w:rFonts w:ascii="Calibri" w:eastAsia="Times New Roman" w:hAnsi="Calibri" w:cs="Times New Roman"/>
          <w:b/>
          <w:color w:val="642D08"/>
          <w:sz w:val="40"/>
          <w:szCs w:val="32"/>
        </w:rPr>
        <w:t>Our Luxury Cars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27ED6D32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</w:t>
      </w:r>
      <w:del w:id="2" w:author="dell" w:date="2023-11-27T16:56:00Z">
        <w:r w:rsidRPr="00F739BF" w:rsidDel="00E84DF7">
          <w:rPr>
            <w:rFonts w:ascii="Calibri" w:eastAsia="Calibri" w:hAnsi="Calibri" w:cs="Calibri"/>
            <w:noProof/>
          </w:rPr>
          <w:delText xml:space="preserve">in Judge </w:delText>
        </w:r>
      </w:del>
      <w:r w:rsidRPr="00F739BF">
        <w:rPr>
          <w:rFonts w:ascii="Calibri" w:eastAsia="Calibri" w:hAnsi="Calibri" w:cs="Calibri"/>
          <w:noProof/>
        </w:rPr>
        <w:t xml:space="preserve">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20A28F86" w:rsidR="00F739BF" w:rsidRPr="00E84DF7" w:rsidRDefault="00E84DF7" w:rsidP="00F739BF">
      <w:pPr>
        <w:spacing w:after="160" w:line="259" w:lineRule="auto"/>
        <w:rPr>
          <w:rFonts w:ascii="Calibri" w:eastAsia="Calibri" w:hAnsi="Calibri" w:cs="Times New Roman"/>
          <w:b/>
          <w:rPrChange w:id="3" w:author="dell" w:date="2023-11-27T17:00:00Z">
            <w:rPr>
              <w:rFonts w:ascii="Calibri" w:eastAsia="Calibri" w:hAnsi="Calibri" w:cs="Times New Roman"/>
            </w:rPr>
          </w:rPrChange>
        </w:rPr>
      </w:pPr>
      <w:ins w:id="4" w:author="dell" w:date="2023-11-27T17:00:00Z">
        <w:r w:rsidRPr="00CB46BC">
          <w:rPr>
            <w:rFonts w:ascii="Calibri" w:eastAsia="Calibri" w:hAnsi="Calibri" w:cs="Times New Roman"/>
            <w:b/>
          </w:rPr>
          <w:t>In this exam, you are expected to exclusively utilize JavaScript without relying on external frameworks like React, Vue, or Angular to tackle the given challenges.</w:t>
        </w:r>
      </w:ins>
    </w:p>
    <w:p w14:paraId="6394BFC0" w14:textId="5B803086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</w:t>
      </w:r>
      <w:del w:id="5" w:author="dell" w:date="2023-11-27T17:01:00Z">
        <w:r w:rsidRPr="00F739BF" w:rsidDel="00E84DF7">
          <w:rPr>
            <w:rFonts w:ascii="Calibri" w:eastAsia="Calibri" w:hAnsi="Calibri" w:cs="Times New Roman"/>
          </w:rPr>
          <w:delText>-</w:delText>
        </w:r>
      </w:del>
      <w:ins w:id="6" w:author="dell" w:date="2023-11-27T17:01:00Z">
        <w:r w:rsidR="00E84DF7">
          <w:rPr>
            <w:rFonts w:ascii="Calibri" w:eastAsia="Calibri" w:hAnsi="Calibri" w:cs="Times New Roman"/>
          </w:rPr>
          <w:t xml:space="preserve"> </w:t>
        </w:r>
      </w:ins>
      <w:r w:rsidRPr="00F739BF">
        <w:rPr>
          <w:rFonts w:ascii="Calibri" w:eastAsia="Calibri" w:hAnsi="Calibri" w:cs="Times New Roman"/>
        </w:rPr>
        <w:t>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4752FFC2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E87B7A">
        <w:rPr>
          <w:rFonts w:ascii="Calibri" w:eastAsia="Calibri" w:hAnsi="Calibri" w:cs="Times New Roman"/>
          <w:b/>
          <w:bCs/>
        </w:rPr>
        <w:t>cars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del w:id="7" w:author="dell" w:date="2023-11-27T17:01:00Z">
        <w:r w:rsidR="00E87B7A" w:rsidRPr="00E87B7A" w:rsidDel="00E84DF7">
          <w:rPr>
            <w:rFonts w:ascii="Calibri" w:eastAsia="Calibri" w:hAnsi="Calibri" w:cs="Times New Roman"/>
            <w:b/>
            <w:bCs/>
          </w:rPr>
          <w:delText>o</w:delText>
        </w:r>
      </w:del>
      <w:ins w:id="8" w:author="dell" w:date="2023-11-27T17:01:00Z">
        <w:r w:rsidR="00E84DF7">
          <w:rPr>
            <w:rFonts w:ascii="Calibri" w:eastAsia="Calibri" w:hAnsi="Calibri" w:cs="Times New Roman"/>
            <w:b/>
            <w:bCs/>
          </w:rPr>
          <w:t>O</w:t>
        </w:r>
      </w:ins>
      <w:r w:rsidR="00E87B7A" w:rsidRPr="00E87B7A">
        <w:rPr>
          <w:rFonts w:ascii="Calibri" w:eastAsia="Calibri" w:hAnsi="Calibri" w:cs="Times New Roman"/>
          <w:b/>
          <w:bCs/>
        </w:rPr>
        <w:t xml:space="preserve">ur </w:t>
      </w:r>
      <w:del w:id="9" w:author="dell" w:date="2023-11-27T17:01:00Z">
        <w:r w:rsidR="00E87B7A" w:rsidRPr="00E87B7A" w:rsidDel="00E84DF7">
          <w:rPr>
            <w:rFonts w:ascii="Calibri" w:eastAsia="Calibri" w:hAnsi="Calibri" w:cs="Times New Roman"/>
            <w:b/>
            <w:bCs/>
          </w:rPr>
          <w:delText>c</w:delText>
        </w:r>
      </w:del>
      <w:proofErr w:type="gramStart"/>
      <w:ins w:id="10" w:author="dell" w:date="2023-11-27T17:01:00Z">
        <w:r w:rsidR="00E84DF7">
          <w:rPr>
            <w:rFonts w:ascii="Calibri" w:eastAsia="Calibri" w:hAnsi="Calibri" w:cs="Times New Roman"/>
            <w:b/>
            <w:bCs/>
          </w:rPr>
          <w:t>C</w:t>
        </w:r>
      </w:ins>
      <w:r w:rsidR="00E87B7A" w:rsidRPr="00E87B7A">
        <w:rPr>
          <w:rFonts w:ascii="Calibri" w:eastAsia="Calibri" w:hAnsi="Calibri" w:cs="Times New Roman"/>
          <w:b/>
          <w:bCs/>
        </w:rPr>
        <w:t>ars</w:t>
      </w:r>
      <w:proofErr w:type="gramEnd"/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E87B7A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records info. </w:t>
      </w:r>
      <w:r w:rsidR="00E87B7A">
        <w:rPr>
          <w:rFonts w:ascii="Calibri" w:eastAsia="Calibri" w:hAnsi="Calibri" w:cs="Times New Roman"/>
        </w:rPr>
        <w:t>Car</w:t>
      </w:r>
      <w:del w:id="11" w:author="dell" w:date="2023-11-27T17:01:00Z">
        <w:r w:rsidR="00E87B7A" w:rsidDel="00E84DF7">
          <w:rPr>
            <w:rFonts w:ascii="Calibri" w:eastAsia="Calibri" w:hAnsi="Calibri" w:cs="Times New Roman"/>
          </w:rPr>
          <w:delText>s</w:delText>
        </w:r>
      </w:del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12" w:name="_Hlk65055461"/>
      <w:bookmarkStart w:id="1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>: A special server</w:t>
      </w:r>
      <w:del w:id="14" w:author="dell" w:date="2023-11-27T17:03:00Z">
        <w:r w:rsidRPr="00F739BF" w:rsidDel="00E84DF7">
          <w:rPr>
            <w:rFonts w:ascii="Calibri" w:eastAsia="Calibri" w:hAnsi="Calibri" w:cs="Times New Roman"/>
          </w:rPr>
          <w:delText>,</w:delText>
        </w:r>
      </w:del>
      <w:r w:rsidRPr="00F739BF">
        <w:rPr>
          <w:rFonts w:ascii="Calibri" w:eastAsia="Calibri" w:hAnsi="Calibri" w:cs="Times New Roman"/>
        </w:rPr>
        <w:t xml:space="preserve">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del w:id="15" w:author="dell" w:date="2023-11-27T17:03:00Z">
        <w:r w:rsidRPr="00F739BF" w:rsidDel="00E84DF7">
          <w:rPr>
            <w:rFonts w:ascii="Calibri" w:eastAsia="Calibri" w:hAnsi="Calibri" w:cs="Times New Roman"/>
          </w:rPr>
          <w:delText>,</w:delText>
        </w:r>
      </w:del>
      <w:r w:rsidRPr="00F739BF">
        <w:rPr>
          <w:rFonts w:ascii="Calibri" w:eastAsia="Calibri" w:hAnsi="Calibri" w:cs="Times New Roman"/>
        </w:rPr>
        <w:t xml:space="preserve">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</w:t>
      </w:r>
      <w:del w:id="16" w:author="dell" w:date="2023-11-27T17:03:00Z">
        <w:r w:rsidRPr="00F739BF" w:rsidDel="00E84DF7">
          <w:rPr>
            <w:rFonts w:ascii="Calibri" w:eastAsia="Calibri" w:hAnsi="Calibri" w:cs="Times New Roman"/>
          </w:rPr>
          <w:delText>,</w:delText>
        </w:r>
      </w:del>
      <w:r w:rsidRPr="00F739BF">
        <w:rPr>
          <w:rFonts w:ascii="Calibri" w:eastAsia="Calibri" w:hAnsi="Calibri" w:cs="Times New Roman"/>
        </w:rPr>
        <w:t xml:space="preserve">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del w:id="17" w:author="dell" w:date="2023-11-27T17:03:00Z">
        <w:r w:rsidRPr="00F739BF" w:rsidDel="00E84DF7">
          <w:rPr>
            <w:rFonts w:ascii="Calibri" w:eastAsia="Calibri" w:hAnsi="Calibri" w:cs="Times New Roman"/>
          </w:rPr>
          <w:lastRenderedPageBreak/>
          <w:delText xml:space="preserve"> </w:delText>
        </w:r>
      </w:del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</w:t>
      </w:r>
      <w:del w:id="18" w:author="dell" w:date="2023-11-27T17:03:00Z">
        <w:r w:rsidRPr="00F739BF" w:rsidDel="00E84DF7">
          <w:rPr>
            <w:rFonts w:ascii="Calibri" w:eastAsia="Calibri" w:hAnsi="Calibri" w:cs="Times New Roman"/>
            <w:b/>
            <w:bCs/>
          </w:rPr>
          <w:delText>,</w:delText>
        </w:r>
      </w:del>
      <w:r w:rsidRPr="00F739BF">
        <w:rPr>
          <w:rFonts w:ascii="Calibri" w:eastAsia="Calibri" w:hAnsi="Calibri" w:cs="Times New Roman"/>
          <w:b/>
          <w:bCs/>
        </w:rPr>
        <w:t xml:space="preserve">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12"/>
    <w:bookmarkEnd w:id="1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34A4E7C0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Pr="00F739BF">
        <w:rPr>
          <w:rFonts w:ascii="Calibri" w:eastAsia="Calibri" w:hAnsi="Calibri" w:cs="Times New Roman"/>
        </w:rPr>
        <w:t xml:space="preserve"> When creating HTML </w:t>
      </w:r>
      <w:del w:id="19" w:author="dell" w:date="2023-11-27T17:04:00Z">
        <w:r w:rsidRPr="00F739BF" w:rsidDel="00E84DF7">
          <w:rPr>
            <w:rFonts w:ascii="Calibri" w:eastAsia="Calibri" w:hAnsi="Calibri" w:cs="Times New Roman"/>
          </w:rPr>
          <w:delText>E</w:delText>
        </w:r>
      </w:del>
      <w:ins w:id="20" w:author="dell" w:date="2023-11-27T17:04:00Z">
        <w:r w:rsidR="00E84DF7">
          <w:rPr>
            <w:rFonts w:ascii="Calibri" w:eastAsia="Calibri" w:hAnsi="Calibri" w:cs="Times New Roman"/>
          </w:rPr>
          <w:t>e</w:t>
        </w:r>
      </w:ins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</w:t>
      </w:r>
      <w:del w:id="21" w:author="dell" w:date="2023-11-27T17:04:00Z">
        <w:r w:rsidRPr="00F739BF" w:rsidDel="00E84DF7">
          <w:rPr>
            <w:rFonts w:ascii="Calibri" w:eastAsia="Calibri" w:hAnsi="Calibri" w:cs="Times New Roman"/>
          </w:rPr>
          <w:delText>E</w:delText>
        </w:r>
      </w:del>
      <w:ins w:id="22" w:author="dell" w:date="2023-11-27T17:04:00Z">
        <w:r w:rsidR="00E84DF7">
          <w:rPr>
            <w:rFonts w:ascii="Calibri" w:eastAsia="Calibri" w:hAnsi="Calibri" w:cs="Times New Roman"/>
          </w:rPr>
          <w:t>e</w:t>
        </w:r>
      </w:ins>
      <w:r w:rsidRPr="00F739BF">
        <w:rPr>
          <w:rFonts w:ascii="Calibri" w:eastAsia="Calibri" w:hAnsi="Calibri" w:cs="Times New Roman"/>
        </w:rPr>
        <w:t xml:space="preserve">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</w:t>
      </w:r>
      <w:ins w:id="23" w:author="dell" w:date="2023-11-27T17:04:00Z">
        <w:r w:rsidR="00E84DF7">
          <w:rPr>
            <w:rFonts w:ascii="Calibri" w:eastAsia="Calibri" w:hAnsi="Calibri" w:cs="Times New Roman"/>
          </w:rPr>
          <w:t>f</w:t>
        </w:r>
      </w:ins>
      <w:del w:id="24" w:author="dell" w:date="2023-11-27T17:04:00Z">
        <w:r w:rsidRPr="00F739BF" w:rsidDel="00E84DF7">
          <w:rPr>
            <w:rFonts w:ascii="Calibri" w:eastAsia="Calibri" w:hAnsi="Calibri" w:cs="Times New Roman"/>
          </w:rPr>
          <w:delText>F</w:delText>
        </w:r>
      </w:del>
      <w:r w:rsidRPr="00F739BF">
        <w:rPr>
          <w:rFonts w:ascii="Calibri" w:eastAsia="Calibri" w:hAnsi="Calibri" w:cs="Times New Roman"/>
        </w:rPr>
        <w:t>orms</w:t>
      </w:r>
      <w:del w:id="25" w:author="dell" w:date="2023-11-27T17:04:00Z">
        <w:r w:rsidRPr="00F739BF" w:rsidDel="00E84DF7">
          <w:rPr>
            <w:rFonts w:ascii="Calibri" w:eastAsia="Calibri" w:hAnsi="Calibri" w:cs="Times New Roman"/>
          </w:rPr>
          <w:delText>,</w:delText>
        </w:r>
      </w:del>
      <w:r w:rsidRPr="00F739BF">
        <w:rPr>
          <w:rFonts w:ascii="Calibri" w:eastAsia="Calibri" w:hAnsi="Calibri" w:cs="Times New Roman"/>
        </w:rPr>
        <w:t xml:space="preserve">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49F9230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</w:t>
      </w:r>
      <w:r w:rsidRPr="00C35794">
        <w:rPr>
          <w:rFonts w:ascii="Calibri" w:eastAsia="Calibri" w:hAnsi="Calibri" w:cs="Times New Roman"/>
        </w:rPr>
        <w:t xml:space="preserve">All users can see the site </w:t>
      </w:r>
      <w:r w:rsidRPr="00C35794">
        <w:rPr>
          <w:rFonts w:ascii="Calibri" w:eastAsia="Calibri" w:hAnsi="Calibri" w:cs="Times New Roman"/>
          <w:b/>
          <w:bCs/>
        </w:rPr>
        <w:t>logo</w:t>
      </w:r>
      <w:r w:rsidRPr="00C35794">
        <w:rPr>
          <w:rFonts w:ascii="Calibri" w:eastAsia="Calibri" w:hAnsi="Calibri" w:cs="Times New Roman"/>
        </w:rPr>
        <w:t xml:space="preserve"> that should be a link to the </w:t>
      </w:r>
      <w:r w:rsidRPr="00C35794">
        <w:rPr>
          <w:rFonts w:ascii="Calibri" w:eastAsia="Calibri" w:hAnsi="Calibri" w:cs="Times New Roman"/>
          <w:b/>
          <w:bCs/>
        </w:rPr>
        <w:t>Home</w:t>
      </w:r>
      <w:r w:rsidRPr="00C35794">
        <w:rPr>
          <w:rFonts w:ascii="Calibri" w:eastAsia="Calibri" w:hAnsi="Calibri" w:cs="Times New Roman"/>
        </w:rPr>
        <w:t xml:space="preserve"> page as well as the</w:t>
      </w:r>
      <w:ins w:id="26" w:author="dell" w:date="2023-11-28T09:28:00Z">
        <w:r w:rsidR="00C35794">
          <w:rPr>
            <w:rFonts w:ascii="Calibri" w:eastAsia="Calibri" w:hAnsi="Calibri" w:cs="Times New Roman"/>
            <w:lang w:val="bg-BG"/>
          </w:rPr>
          <w:t xml:space="preserve"> </w:t>
        </w:r>
        <w:r w:rsidR="00C35794">
          <w:rPr>
            <w:rFonts w:ascii="Calibri" w:eastAsia="Calibri" w:hAnsi="Calibri" w:cs="Times New Roman"/>
          </w:rPr>
          <w:t xml:space="preserve">navigation link </w:t>
        </w:r>
      </w:ins>
      <w:del w:id="27" w:author="dell" w:date="2023-11-28T09:28:00Z">
        <w:r w:rsidRPr="00C35794" w:rsidDel="00C35794">
          <w:rPr>
            <w:rFonts w:ascii="Calibri" w:eastAsia="Calibri" w:hAnsi="Calibri" w:cs="Times New Roman"/>
          </w:rPr>
          <w:delText xml:space="preserve"> </w:delText>
        </w:r>
        <w:r w:rsidRPr="00C35794" w:rsidDel="00C35794">
          <w:rPr>
            <w:rFonts w:ascii="Calibri" w:eastAsia="Calibri" w:hAnsi="Calibri" w:cs="Times New Roman"/>
            <w:b/>
          </w:rPr>
          <w:delText xml:space="preserve">Dashboard </w:delText>
        </w:r>
        <w:r w:rsidRPr="00C35794" w:rsidDel="00C35794">
          <w:rPr>
            <w:rFonts w:ascii="Calibri" w:eastAsia="Calibri" w:hAnsi="Calibri" w:cs="Times New Roman"/>
            <w:bCs/>
          </w:rPr>
          <w:delText>which</w:delText>
        </w:r>
        <w:r w:rsidRPr="00C35794" w:rsidDel="00C35794">
          <w:rPr>
            <w:rFonts w:ascii="Calibri" w:eastAsia="Calibri" w:hAnsi="Calibri" w:cs="Times New Roman"/>
            <w:b/>
          </w:rPr>
          <w:delText xml:space="preserve"> </w:delText>
        </w:r>
        <w:r w:rsidRPr="00C35794" w:rsidDel="00C35794">
          <w:rPr>
            <w:rFonts w:ascii="Calibri" w:eastAsia="Calibri" w:hAnsi="Calibri" w:cs="Times New Roman"/>
          </w:rPr>
          <w:delText xml:space="preserve">should link </w:delText>
        </w:r>
      </w:del>
      <w:r w:rsidRPr="00C35794">
        <w:rPr>
          <w:rFonts w:ascii="Calibri" w:eastAsia="Calibri" w:hAnsi="Calibri" w:cs="Times New Roman"/>
        </w:rPr>
        <w:t xml:space="preserve">to </w:t>
      </w:r>
      <w:del w:id="28" w:author="dell" w:date="2023-11-28T09:28:00Z">
        <w:r w:rsidRPr="00C35794" w:rsidDel="00C35794">
          <w:rPr>
            <w:rFonts w:ascii="Calibri" w:eastAsia="Calibri" w:hAnsi="Calibri" w:cs="Times New Roman"/>
          </w:rPr>
          <w:delText xml:space="preserve">the </w:delText>
        </w:r>
      </w:del>
      <w:r w:rsidR="00E87B7A" w:rsidRPr="00C35794">
        <w:rPr>
          <w:rFonts w:ascii="Calibri" w:eastAsia="Calibri" w:hAnsi="Calibri" w:cs="Times New Roman"/>
          <w:b/>
          <w:bCs/>
        </w:rPr>
        <w:t>Our Cars</w:t>
      </w:r>
      <w:r w:rsidR="008D6E0E" w:rsidRPr="00C35794">
        <w:rPr>
          <w:rFonts w:ascii="Calibri" w:eastAsia="Calibri" w:hAnsi="Calibri" w:cs="Times New Roman"/>
        </w:rPr>
        <w:t xml:space="preserve"> </w:t>
      </w:r>
      <w:r w:rsidRPr="00C35794">
        <w:rPr>
          <w:rFonts w:ascii="Calibri" w:eastAsia="Calibri" w:hAnsi="Calibri" w:cs="Times New Roman"/>
        </w:rPr>
        <w:t>page.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navbar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E87B7A">
        <w:rPr>
          <w:rFonts w:ascii="Calibri" w:eastAsia="Calibri" w:hAnsi="Calibri" w:cs="Times New Roman"/>
          <w:b/>
          <w:bCs/>
        </w:rPr>
        <w:t>Your Car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4FBFA6B6">
            <wp:extent cx="6146165" cy="433347"/>
            <wp:effectExtent l="0" t="0" r="0" b="50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909" cy="44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46663B60">
            <wp:extent cx="6177915" cy="461175"/>
            <wp:effectExtent l="0" t="0" r="0" b="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77" cy="46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43DCCA00">
            <wp:extent cx="5804570" cy="2647539"/>
            <wp:effectExtent l="0" t="0" r="571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6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2C79C21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</w:t>
      </w:r>
      <w:del w:id="29" w:author="dell" w:date="2023-11-28T09:12:00Z">
        <w:r w:rsidRPr="00F739BF" w:rsidDel="00DD6481">
          <w:rPr>
            <w:rFonts w:ascii="Calibri" w:eastAsia="Times New Roman" w:hAnsi="Calibri" w:cs="Times New Roman"/>
            <w:b/>
            <w:color w:val="8F400B"/>
            <w:sz w:val="32"/>
            <w:szCs w:val="32"/>
          </w:rPr>
          <w:delText>ged-</w:delText>
        </w:r>
      </w:del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2763A3D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</w:t>
      </w:r>
      <w:ins w:id="30" w:author="dell" w:date="2023-11-28T09:13:00Z">
        <w:r w:rsidR="00DD6481">
          <w:rPr>
            <w:rFonts w:ascii="Calibri" w:eastAsia="Calibri" w:hAnsi="Calibri" w:cs="Times New Roman"/>
          </w:rPr>
          <w:t>When the user provides</w:t>
        </w:r>
      </w:ins>
      <w:del w:id="31" w:author="dell" w:date="2023-11-28T09:13:00Z">
        <w:r w:rsidRPr="00F739BF" w:rsidDel="00DD6481">
          <w:rPr>
            <w:rFonts w:ascii="Calibri" w:eastAsia="Calibri" w:hAnsi="Calibri" w:cs="Times New Roman"/>
          </w:rPr>
          <w:delText>By providing</w:delText>
        </w:r>
      </w:del>
      <w:r w:rsidRPr="00F739BF">
        <w:rPr>
          <w:rFonts w:ascii="Calibri" w:eastAsia="Calibri" w:hAnsi="Calibri" w:cs="Times New Roman"/>
        </w:rPr>
        <w:t xml:space="preserve"> a</w:t>
      </w:r>
      <w:ins w:id="32" w:author="dell" w:date="2023-11-28T09:13:00Z">
        <w:r w:rsidR="00DD6481">
          <w:rPr>
            <w:rFonts w:ascii="Calibri" w:eastAsia="Calibri" w:hAnsi="Calibri" w:cs="Times New Roman"/>
          </w:rPr>
          <w:t xml:space="preserve"> registered</w:t>
        </w:r>
      </w:ins>
      <w:del w:id="33" w:author="dell" w:date="2023-11-28T09:13:00Z">
        <w:r w:rsidRPr="00F739BF" w:rsidDel="00DD6481">
          <w:rPr>
            <w:rFonts w:ascii="Calibri" w:eastAsia="Calibri" w:hAnsi="Calibri" w:cs="Times New Roman"/>
          </w:rPr>
          <w:delText>n</w:delText>
        </w:r>
      </w:del>
      <w:r w:rsidRPr="00F739BF">
        <w:rPr>
          <w:rFonts w:ascii="Calibri" w:eastAsia="Calibri" w:hAnsi="Calibri" w:cs="Times New Roman"/>
          <w:b/>
          <w:noProof/>
        </w:rPr>
        <w:t xml:space="preserve"> email and </w:t>
      </w:r>
      <w:ins w:id="34" w:author="dell" w:date="2023-11-28T09:13:00Z">
        <w:r w:rsidR="00DD6481">
          <w:rPr>
            <w:rFonts w:ascii="Calibri" w:eastAsia="Calibri" w:hAnsi="Calibri" w:cs="Times New Roman"/>
            <w:b/>
            <w:noProof/>
          </w:rPr>
          <w:t xml:space="preserve">the correct </w:t>
        </w:r>
      </w:ins>
      <w:r w:rsidRPr="00F739BF">
        <w:rPr>
          <w:rFonts w:ascii="Calibri" w:eastAsia="Calibri" w:hAnsi="Calibri" w:cs="Times New Roman"/>
          <w:b/>
          <w:noProof/>
        </w:rPr>
        <w:t>password</w:t>
      </w:r>
      <w:ins w:id="35" w:author="dell" w:date="2023-11-28T09:13:00Z">
        <w:r w:rsidR="00DD6481" w:rsidRPr="00DD6481">
          <w:rPr>
            <w:rFonts w:ascii="Calibri" w:eastAsia="Calibri" w:hAnsi="Calibri" w:cs="Times New Roman"/>
            <w:bCs/>
            <w:noProof/>
            <w:rPrChange w:id="36" w:author="dell" w:date="2023-11-28T09:13:00Z">
              <w:rPr>
                <w:rFonts w:ascii="Calibri" w:eastAsia="Calibri" w:hAnsi="Calibri" w:cs="Times New Roman"/>
                <w:b/>
                <w:noProof/>
              </w:rPr>
            </w:rPrChange>
          </w:rPr>
          <w:t>,</w:t>
        </w:r>
      </w:ins>
      <w:r w:rsidRPr="00F739BF">
        <w:rPr>
          <w:rFonts w:ascii="Calibri" w:eastAsia="Calibri" w:hAnsi="Calibri" w:cs="Times New Roman"/>
          <w:b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 xml:space="preserve">he app should log </w:t>
      </w:r>
      <w:ins w:id="37" w:author="dell" w:date="2023-11-28T09:14:00Z">
        <w:r w:rsidR="00DD6481">
          <w:rPr>
            <w:rFonts w:ascii="Calibri" w:eastAsia="Calibri" w:hAnsi="Calibri" w:cs="Times New Roman"/>
          </w:rPr>
          <w:t>them</w:t>
        </w:r>
      </w:ins>
      <w:del w:id="38" w:author="dell" w:date="2023-11-28T09:14:00Z">
        <w:r w:rsidRPr="00F739BF" w:rsidDel="00DD6481">
          <w:rPr>
            <w:rFonts w:ascii="Calibri" w:eastAsia="Calibri" w:hAnsi="Calibri" w:cs="Times New Roman"/>
          </w:rPr>
          <w:delText>a user</w:delText>
        </w:r>
      </w:del>
      <w:r w:rsidRPr="00F739BF">
        <w:rPr>
          <w:rFonts w:ascii="Calibri" w:eastAsia="Calibri" w:hAnsi="Calibri" w:cs="Times New Roman"/>
        </w:rPr>
        <w:t xml:space="preserve">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ins w:id="39" w:author="dell" w:date="2023-11-28T09:14:00Z">
        <w:r w:rsidR="00DD6481">
          <w:rPr>
            <w:rFonts w:ascii="Calibri" w:eastAsia="Calibri" w:hAnsi="Calibri" w:cs="Times New Roman"/>
            <w:noProof/>
          </w:rPr>
          <w:t>(</w:t>
        </w:r>
      </w:ins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ins w:id="40" w:author="dell" w:date="2023-11-28T09:14:00Z">
        <w:r w:rsidR="00DD6481" w:rsidRPr="00DD6481">
          <w:rPr>
            <w:rFonts w:ascii="Calibri" w:eastAsia="Calibri" w:hAnsi="Calibri" w:cs="Times New Roman"/>
            <w:bCs/>
            <w:noProof/>
            <w:rPrChange w:id="41" w:author="dell" w:date="2023-11-28T09:14:00Z">
              <w:rPr>
                <w:rFonts w:ascii="Calibri" w:eastAsia="Calibri" w:hAnsi="Calibri" w:cs="Times New Roman"/>
                <w:b/>
                <w:noProof/>
              </w:rPr>
            </w:rPrChange>
          </w:rPr>
          <w:t>)</w:t>
        </w:r>
      </w:ins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2A94B020">
            <wp:extent cx="5795261" cy="2639455"/>
            <wp:effectExtent l="0" t="0" r="0" b="889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6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2AB21B40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</w:t>
      </w:r>
      <w:r w:rsidRPr="00DD6481">
        <w:rPr>
          <w:rFonts w:ascii="Calibri" w:eastAsia="Calibri" w:hAnsi="Calibri" w:cs="Calibri"/>
          <w:bCs/>
          <w:szCs w:val="24"/>
          <w:rPrChange w:id="42" w:author="dell" w:date="2023-11-28T09:18:00Z">
            <w:rPr>
              <w:rFonts w:ascii="Calibri" w:eastAsia="Calibri" w:hAnsi="Calibri" w:cs="Calibri"/>
              <w:b/>
              <w:szCs w:val="24"/>
            </w:rPr>
          </w:rPrChange>
        </w:rPr>
        <w:t xml:space="preserve">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del w:id="43" w:author="dell" w:date="2023-11-28T09:18:00Z">
        <w:r w:rsidRPr="00F739BF" w:rsidDel="00DD6481">
          <w:rPr>
            <w:rFonts w:ascii="Calibri" w:eastAsia="Calibri" w:hAnsi="Calibri" w:cs="Times New Roman"/>
            <w:b/>
            <w:bCs/>
          </w:rPr>
          <w:delText>,</w:delText>
        </w:r>
      </w:del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5BDC286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ins w:id="44" w:author="dell" w:date="2023-11-28T09:38:00Z">
        <w:r w:rsidR="00B66502">
          <w:rPr>
            <w:rFonts w:ascii="Calibri" w:eastAsia="Times New Roman" w:hAnsi="Calibri" w:cs="Times New Roman"/>
            <w:b/>
            <w:noProof/>
            <w:color w:val="8F400B"/>
            <w:sz w:val="32"/>
            <w:szCs w:val="32"/>
          </w:rPr>
          <w:t>Page</w:t>
        </w:r>
      </w:ins>
      <w:del w:id="45" w:author="dell" w:date="2023-11-28T09:38:00Z">
        <w:r w:rsidRPr="00F739BF" w:rsidDel="00B66502">
          <w:rPr>
            <w:rFonts w:ascii="Calibri" w:eastAsia="Times New Roman" w:hAnsi="Calibri" w:cs="Times New Roman"/>
            <w:b/>
            <w:noProof/>
            <w:color w:val="8F400B"/>
            <w:sz w:val="32"/>
            <w:szCs w:val="32"/>
          </w:rPr>
          <w:delText>User</w:delText>
        </w:r>
      </w:del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7CB17442" w:rsidR="00F739BF" w:rsidRPr="00F739BF" w:rsidRDefault="00B66502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ins w:id="46" w:author="dell" w:date="2023-11-28T09:38:00Z">
        <w:r>
          <w:rPr>
            <w:rFonts w:ascii="Calibri" w:eastAsia="Calibri" w:hAnsi="Calibri" w:cs="Times New Roman"/>
            <w:noProof/>
          </w:rPr>
          <w:t>When the user enters an</w:t>
        </w:r>
      </w:ins>
      <w:del w:id="47" w:author="dell" w:date="2023-11-28T09:38:00Z">
        <w:r w:rsidR="00F739BF" w:rsidRPr="00F739BF" w:rsidDel="00B66502">
          <w:rPr>
            <w:rFonts w:ascii="Calibri" w:eastAsia="Calibri" w:hAnsi="Calibri" w:cs="Times New Roman"/>
            <w:noProof/>
          </w:rPr>
          <w:delText>By given</w:delText>
        </w:r>
      </w:del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ins w:id="48" w:author="dell" w:date="2023-11-28T09:39:00Z">
        <w:r>
          <w:rPr>
            <w:rFonts w:ascii="Calibri" w:eastAsia="Calibri" w:hAnsi="Calibri" w:cs="Times New Roman"/>
            <w:noProof/>
          </w:rPr>
          <w:t xml:space="preserve">a </w:t>
        </w:r>
      </w:ins>
      <w:r w:rsidR="00F739BF" w:rsidRPr="00F739BF">
        <w:rPr>
          <w:rFonts w:ascii="Calibri" w:eastAsia="Calibri" w:hAnsi="Calibri" w:cs="Times New Roman"/>
          <w:b/>
          <w:noProof/>
        </w:rPr>
        <w:t>password</w:t>
      </w:r>
      <w:ins w:id="49" w:author="dell" w:date="2023-11-28T09:38:00Z">
        <w:r w:rsidRPr="00B66502">
          <w:rPr>
            <w:rFonts w:ascii="Calibri" w:eastAsia="Calibri" w:hAnsi="Calibri" w:cs="Times New Roman"/>
            <w:bCs/>
            <w:noProof/>
            <w:rPrChange w:id="50" w:author="dell" w:date="2023-11-28T09:39:00Z">
              <w:rPr>
                <w:rFonts w:ascii="Calibri" w:eastAsia="Calibri" w:hAnsi="Calibri" w:cs="Times New Roman"/>
                <w:b/>
                <w:noProof/>
              </w:rPr>
            </w:rPrChange>
          </w:rPr>
          <w:t xml:space="preserve">, and </w:t>
        </w:r>
      </w:ins>
      <w:ins w:id="51" w:author="dell" w:date="2023-11-28T09:39:00Z">
        <w:r w:rsidRPr="00B66502">
          <w:rPr>
            <w:rFonts w:ascii="Calibri" w:eastAsia="Calibri" w:hAnsi="Calibri" w:cs="Times New Roman"/>
            <w:bCs/>
            <w:noProof/>
            <w:rPrChange w:id="52" w:author="dell" w:date="2023-11-28T09:39:00Z">
              <w:rPr>
                <w:rFonts w:ascii="Calibri" w:eastAsia="Calibri" w:hAnsi="Calibri" w:cs="Times New Roman"/>
                <w:b/>
                <w:noProof/>
              </w:rPr>
            </w:rPrChange>
          </w:rPr>
          <w:t>a</w:t>
        </w:r>
        <w:r>
          <w:rPr>
            <w:rFonts w:ascii="Calibri" w:eastAsia="Calibri" w:hAnsi="Calibri" w:cs="Times New Roman"/>
            <w:b/>
            <w:noProof/>
          </w:rPr>
          <w:t xml:space="preserve"> </w:t>
        </w:r>
      </w:ins>
      <w:ins w:id="53" w:author="dell" w:date="2023-11-28T09:38:00Z">
        <w:r>
          <w:rPr>
            <w:rFonts w:ascii="Calibri" w:eastAsia="Calibri" w:hAnsi="Calibri" w:cs="Times New Roman"/>
            <w:b/>
            <w:noProof/>
          </w:rPr>
          <w:t>password confirmation</w:t>
        </w:r>
        <w:r w:rsidRPr="00B66502">
          <w:rPr>
            <w:rFonts w:ascii="Calibri" w:eastAsia="Calibri" w:hAnsi="Calibri" w:cs="Times New Roman"/>
            <w:bCs/>
            <w:noProof/>
            <w:rPrChange w:id="54" w:author="dell" w:date="2023-11-28T09:38:00Z">
              <w:rPr>
                <w:rFonts w:ascii="Calibri" w:eastAsia="Calibri" w:hAnsi="Calibri" w:cs="Times New Roman"/>
                <w:b/>
                <w:noProof/>
              </w:rPr>
            </w:rPrChange>
          </w:rPr>
          <w:t>,</w:t>
        </w:r>
      </w:ins>
      <w:ins w:id="55" w:author="dell" w:date="2023-11-28T09:39:00Z">
        <w:r>
          <w:rPr>
            <w:rFonts w:ascii="Calibri" w:eastAsia="Calibri" w:hAnsi="Calibri" w:cs="Times New Roman"/>
            <w:bCs/>
            <w:noProof/>
          </w:rPr>
          <w:t xml:space="preserve"> the</w:t>
        </w:r>
      </w:ins>
      <w:r w:rsidR="00F739BF" w:rsidRPr="00F739BF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 should register a new user in the system. All fields are required – if any of them is empty</w:t>
      </w:r>
      <w:del w:id="56" w:author="dell" w:date="2023-11-28T09:39:00Z">
        <w:r w:rsidR="00F739BF" w:rsidRPr="00F739BF" w:rsidDel="00B66502">
          <w:rPr>
            <w:rFonts w:ascii="Calibri" w:eastAsia="Calibri" w:hAnsi="Calibri" w:cs="Times New Roman"/>
            <w:noProof/>
          </w:rPr>
          <w:delText>,</w:delText>
        </w:r>
      </w:del>
      <w:r w:rsidR="00F739BF" w:rsidRPr="00F739BF">
        <w:rPr>
          <w:rFonts w:ascii="Calibri" w:eastAsia="Calibri" w:hAnsi="Calibri" w:cs="Times New Roman"/>
          <w:noProof/>
        </w:rPr>
        <w:t xml:space="preserve">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6707A012">
            <wp:extent cx="5829864" cy="272667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72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</w:t>
      </w:r>
      <w:r w:rsidRPr="00B66502">
        <w:rPr>
          <w:rFonts w:ascii="Calibri" w:eastAsia="Calibri" w:hAnsi="Calibri" w:cs="Calibri"/>
          <w:bCs/>
          <w:szCs w:val="24"/>
          <w:rPrChange w:id="57" w:author="dell" w:date="2023-11-28T09:39:00Z">
            <w:rPr>
              <w:rFonts w:ascii="Calibri" w:eastAsia="Calibri" w:hAnsi="Calibri" w:cs="Calibri"/>
              <w:b/>
              <w:szCs w:val="24"/>
            </w:rPr>
          </w:rPrChange>
        </w:rPr>
        <w:t>–</w:t>
      </w:r>
      <w:r w:rsidRPr="00F739BF">
        <w:rPr>
          <w:rFonts w:ascii="Calibri" w:eastAsia="Calibri" w:hAnsi="Calibri" w:cs="Calibri"/>
          <w:b/>
          <w:szCs w:val="24"/>
        </w:rPr>
        <w:t xml:space="preserve">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del w:id="58" w:author="dell" w:date="2023-11-28T09:40:00Z">
        <w:r w:rsidRPr="00F739BF" w:rsidDel="00B66502">
          <w:rPr>
            <w:rFonts w:ascii="Calibri" w:eastAsia="Calibri" w:hAnsi="Calibri" w:cs="Times New Roman"/>
            <w:b/>
            <w:bCs/>
          </w:rPr>
          <w:delText>,</w:delText>
        </w:r>
      </w:del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59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59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60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60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55F9BB2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A3C2B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 in the system. Clicking on the </w:t>
      </w:r>
      <w:r w:rsidRPr="00B66502">
        <w:rPr>
          <w:rFonts w:ascii="Calibri" w:eastAsia="Calibri" w:hAnsi="Calibri" w:cs="Times New Roman"/>
          <w:b/>
          <w:bCs/>
          <w:rPrChange w:id="61" w:author="dell" w:date="2023-11-28T09:40:00Z">
            <w:rPr>
              <w:rFonts w:ascii="Calibri" w:eastAsia="Calibri" w:hAnsi="Calibri" w:cs="Times New Roman"/>
            </w:rPr>
          </w:rPrChange>
        </w:rPr>
        <w:t>More Info</w:t>
      </w:r>
      <w:r w:rsidRPr="00F739BF">
        <w:rPr>
          <w:rFonts w:ascii="Calibri" w:eastAsia="Calibri" w:hAnsi="Calibri" w:cs="Times New Roman"/>
        </w:rPr>
        <w:t xml:space="preserve"> button in the </w:t>
      </w:r>
      <w:r w:rsidR="00CA3C2B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CA3C2B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2F24A51E">
            <wp:extent cx="5827986" cy="271339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71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5BAFE188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A3C2B">
        <w:rPr>
          <w:rFonts w:ascii="Calibri" w:eastAsia="Calibri" w:hAnsi="Calibri" w:cs="Times New Roman"/>
          <w:b/>
          <w:bCs/>
        </w:rPr>
        <w:t>cars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660849E4">
            <wp:extent cx="5843958" cy="2732119"/>
            <wp:effectExtent l="0" t="0" r="4445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2F7CE93A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43A44A3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>.</w:t>
      </w:r>
    </w:p>
    <w:p w14:paraId="436B753E" w14:textId="631B0E88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r w:rsidR="008F37D5">
        <w:rPr>
          <w:rFonts w:ascii="Calibri" w:eastAsia="Times New Roman" w:hAnsi="Calibri" w:cs="Times New Roman"/>
          <w:b/>
          <w:color w:val="8F400B"/>
          <w:sz w:val="32"/>
          <w:szCs w:val="32"/>
        </w:rPr>
        <w:t>Car</w:t>
      </w:r>
      <w:ins w:id="62" w:author="dell" w:date="2023-11-28T09:42:00Z">
        <w:r w:rsidR="00B66502">
          <w:rPr>
            <w:rFonts w:ascii="Calibri" w:eastAsia="Times New Roman" w:hAnsi="Calibri" w:cs="Times New Roman"/>
            <w:b/>
            <w:color w:val="8F400B"/>
            <w:sz w:val="32"/>
            <w:szCs w:val="32"/>
          </w:rPr>
          <w:t xml:space="preserve"> </w:t>
        </w:r>
      </w:ins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0C7DB64D" w14:textId="172AC01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0FA27251">
            <wp:extent cx="5836935" cy="2733483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7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1EAD095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8F37D5">
        <w:rPr>
          <w:rFonts w:ascii="Calibri" w:eastAsia="Calibri" w:hAnsi="Calibri" w:cs="Times New Roman"/>
        </w:rPr>
        <w:t>car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460F8B9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246468F0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weight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679DE5C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speed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388DC5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8F37D5">
        <w:rPr>
          <w:rFonts w:ascii="Calibri" w:eastAsia="Calibri" w:hAnsi="Calibri" w:cs="Times New Roman"/>
          <w:b/>
        </w:rPr>
        <w:t>Our Cars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3FDCF4C9" w:rsidR="00F739BF" w:rsidRPr="00F739BF" w:rsidRDefault="008F37D5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Car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1F205F5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8F37D5">
        <w:rPr>
          <w:rFonts w:ascii="Calibri" w:eastAsia="Calibri" w:hAnsi="Calibri" w:cs="Times New Roman"/>
          <w:b/>
        </w:rPr>
        <w:t>car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ins w:id="63" w:author="dell" w:date="2023-11-28T10:10:00Z">
        <w:r w:rsidR="007B3717">
          <w:rPr>
            <w:rFonts w:ascii="Calibri" w:eastAsia="Calibri" w:hAnsi="Calibri" w:cs="Times New Roman"/>
          </w:rPr>
          <w:t>,</w:t>
        </w:r>
      </w:ins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69A8E693">
            <wp:extent cx="5775134" cy="2632557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6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30D2A2A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</w:t>
      </w:r>
      <w:ins w:id="64" w:author="dell" w:date="2023-11-28T10:10:00Z">
        <w:r w:rsidR="007B3717">
          <w:rPr>
            <w:rFonts w:ascii="Calibri" w:eastAsia="Calibri" w:hAnsi="Calibri" w:cs="Times New Roman"/>
          </w:rPr>
          <w:t xml:space="preserve">and registered users who have not created the car record </w:t>
        </w:r>
      </w:ins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3225A7F3">
            <wp:extent cx="5822514" cy="2647152"/>
            <wp:effectExtent l="0" t="0" r="6985" b="1270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4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06F8FF4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57AB08AE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44FDC10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8F37D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2A8F709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8F37D5">
        <w:rPr>
          <w:rFonts w:ascii="Calibri" w:eastAsia="Calibri" w:hAnsi="Calibri" w:cs="Times New Roman"/>
        </w:rPr>
        <w:t>car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0F75B822">
            <wp:extent cx="5807113" cy="2700277"/>
            <wp:effectExtent l="0" t="0" r="3175" b="508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7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AD2BE5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1C39201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</w:t>
      </w:r>
      <w:r w:rsidR="00DD4EC2">
        <w:rPr>
          <w:rFonts w:ascii="Consolas" w:eastAsia="Calibri" w:hAnsi="Consolas" w:cs="Consolas"/>
          <w:bCs/>
          <w:noProof/>
        </w:rPr>
        <w:t>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C5C8FA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del w:id="65" w:author="dell" w:date="2023-11-28T10:17:00Z">
        <w:r w:rsidRPr="00F739BF" w:rsidDel="007B3717">
          <w:rPr>
            <w:rFonts w:ascii="Calibri" w:eastAsia="Calibri" w:hAnsi="Calibri" w:cs="Times New Roman"/>
            <w:sz w:val="20"/>
            <w:szCs w:val="20"/>
          </w:rPr>
          <w:delText>W</w:delText>
        </w:r>
      </w:del>
      <w:proofErr w:type="gramStart"/>
      <w:ins w:id="66" w:author="dell" w:date="2023-11-28T10:17:00Z">
        <w:r w:rsidR="007B3717">
          <w:rPr>
            <w:rFonts w:ascii="Calibri" w:eastAsia="Calibri" w:hAnsi="Calibri" w:cs="Times New Roman"/>
            <w:sz w:val="20"/>
            <w:szCs w:val="20"/>
          </w:rPr>
          <w:t>w</w:t>
        </w:r>
      </w:ins>
      <w:r w:rsidRPr="00F739BF">
        <w:rPr>
          <w:rFonts w:ascii="Calibri" w:eastAsia="Calibri" w:hAnsi="Calibri" w:cs="Times New Roman"/>
          <w:sz w:val="20"/>
          <w:szCs w:val="20"/>
        </w:rPr>
        <w:t xml:space="preserve">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784AF199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weight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AC6229C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speed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5CBBB08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>.</w:t>
      </w:r>
    </w:p>
    <w:p w14:paraId="2CB6ED92" w14:textId="12EE2DC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8F37D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Car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349B0A9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del w:id="67" w:author="dell" w:date="2023-11-28T10:16:00Z">
        <w:r w:rsidRPr="00F739BF" w:rsidDel="007B3717">
          <w:rPr>
            <w:rFonts w:ascii="Calibri" w:eastAsia="Calibri" w:hAnsi="Calibri" w:cs="Times New Roman"/>
          </w:rPr>
          <w:delText>,</w:delText>
        </w:r>
      </w:del>
      <w:r w:rsidRPr="00F739BF">
        <w:rPr>
          <w:rFonts w:ascii="Calibri" w:eastAsia="Calibri" w:hAnsi="Calibri" w:cs="Times New Roman"/>
        </w:rPr>
        <w:t xml:space="preserve"> for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8F37D5">
        <w:rPr>
          <w:rFonts w:ascii="Calibri" w:eastAsia="Calibri" w:hAnsi="Calibri" w:cs="Times New Roman"/>
        </w:rPr>
        <w:t>car</w:t>
      </w:r>
      <w:ins w:id="68" w:author="dell" w:date="2023-11-28T10:17:00Z">
        <w:r w:rsidR="007B3717">
          <w:rPr>
            <w:rFonts w:ascii="Calibri" w:eastAsia="Calibri" w:hAnsi="Calibri" w:cs="Times New Roman"/>
          </w:rPr>
          <w:t>s</w:t>
        </w:r>
      </w:ins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298FAC8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8A23F2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1E7BFC2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del w:id="69" w:author="dell" w:date="2023-11-28T10:17:00Z">
        <w:r w:rsidRPr="00F739BF" w:rsidDel="007B3717">
          <w:rPr>
            <w:rFonts w:ascii="Calibri" w:eastAsia="Calibri" w:hAnsi="Calibri" w:cs="Times New Roman"/>
          </w:rPr>
          <w:delText>W</w:delText>
        </w:r>
      </w:del>
      <w:proofErr w:type="gramStart"/>
      <w:ins w:id="70" w:author="dell" w:date="2023-11-28T10:17:00Z">
        <w:r w:rsidR="007B3717">
          <w:rPr>
            <w:rFonts w:ascii="Calibri" w:eastAsia="Calibri" w:hAnsi="Calibri" w:cs="Times New Roman"/>
          </w:rPr>
          <w:t>w</w:t>
        </w:r>
      </w:ins>
      <w:r w:rsidRPr="00F739BF">
        <w:rPr>
          <w:rFonts w:ascii="Calibri" w:eastAsia="Calibri" w:hAnsi="Calibri" w:cs="Times New Roman"/>
        </w:rPr>
        <w:t xml:space="preserve">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8F37D5">
        <w:rPr>
          <w:rFonts w:ascii="Calibri" w:eastAsia="Calibri" w:hAnsi="Calibri" w:cs="Times New Roman"/>
        </w:rPr>
        <w:t>car</w:t>
      </w:r>
      <w:r w:rsidRPr="00F739BF">
        <w:rPr>
          <w:rFonts w:ascii="Calibri" w:eastAsia="Calibri" w:hAnsi="Calibri" w:cs="Times New Roman"/>
        </w:rPr>
        <w:t xml:space="preserve">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object</w:t>
      </w:r>
      <w:del w:id="71" w:author="dell" w:date="2023-11-28T10:17:00Z">
        <w:r w:rsidRPr="00F739BF" w:rsidDel="007B3717">
          <w:rPr>
            <w:rFonts w:ascii="Calibri" w:eastAsia="Calibri" w:hAnsi="Calibri" w:cs="Times New Roman"/>
          </w:rPr>
          <w:delText>,</w:delText>
        </w:r>
      </w:del>
      <w:r w:rsidRPr="00F739BF">
        <w:rPr>
          <w:rFonts w:ascii="Calibri" w:eastAsia="Calibri" w:hAnsi="Calibri" w:cs="Times New Roman"/>
        </w:rPr>
        <w:t xml:space="preserve"> containing the deletion time.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4F554D">
        <w:rPr>
          <w:rFonts w:ascii="Calibri" w:eastAsia="Calibri" w:hAnsi="Calibri" w:cs="Times New Roman"/>
          <w:b/>
          <w:bCs/>
        </w:rPr>
        <w:t>Our Cars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0223E05B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3562AA19" w14:textId="70A03CFC" w:rsidR="004F554D" w:rsidRPr="00F739BF" w:rsidRDefault="004F554D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If you</w:t>
      </w:r>
      <w:r>
        <w:rPr>
          <w:rFonts w:ascii="Calibri" w:eastAsia="Calibri" w:hAnsi="Calibri" w:cs="Times New Roman"/>
        </w:rPr>
        <w:t xml:space="preserve"> </w:t>
      </w:r>
      <w:proofErr w:type="spellStart"/>
      <w:r>
        <w:rPr>
          <w:rFonts w:ascii="Calibri" w:eastAsia="Calibri" w:hAnsi="Calibri" w:cs="Times New Roman"/>
        </w:rPr>
        <w:t>dont</w:t>
      </w:r>
      <w:proofErr w:type="spellEnd"/>
      <w:r w:rsidRPr="00F739BF">
        <w:rPr>
          <w:rFonts w:ascii="Calibri" w:eastAsia="Calibri" w:hAnsi="Calibri" w:cs="Times New Roman"/>
        </w:rPr>
        <w:t xml:space="preserve"> find some </w:t>
      </w:r>
      <w:r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009831A2">
            <wp:extent cx="5170663" cy="2391668"/>
            <wp:effectExtent l="0" t="0" r="0" b="8890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3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16CD" w14:textId="6884823F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</w:p>
    <w:p w14:paraId="5B3F861F" w14:textId="0024338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8F37D5">
        <w:rPr>
          <w:rFonts w:ascii="Calibri" w:eastAsia="Calibri" w:hAnsi="Calibri" w:cs="Times New Roman"/>
        </w:rPr>
        <w:t>cars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lastRenderedPageBreak/>
        <w:t xml:space="preserve">     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15C2CDDD">
            <wp:extent cx="5032078" cy="2392782"/>
            <wp:effectExtent l="0" t="0" r="0" b="762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39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4F216D3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8F37D5">
        <w:rPr>
          <w:rFonts w:ascii="Calibri" w:eastAsia="Calibri" w:hAnsi="Calibri" w:cs="Calibri"/>
          <w:color w:val="000000"/>
          <w:shd w:val="clear" w:color="auto" w:fill="F2F2F2"/>
        </w:rPr>
        <w:t>cars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3EC8EFE8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8F37D5">
        <w:rPr>
          <w:rFonts w:ascii="Consolas" w:eastAsia="Calibri" w:hAnsi="Consolas" w:cs="Consolas"/>
          <w:bCs/>
          <w:noProof/>
        </w:rPr>
        <w:t>cars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681D9E6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8F37D5">
        <w:rPr>
          <w:rFonts w:ascii="Calibri" w:eastAsia="Calibri" w:hAnsi="Calibri" w:cs="Times New Roman"/>
        </w:rPr>
        <w:t>car</w:t>
      </w:r>
      <w:r w:rsidR="00620105">
        <w:rPr>
          <w:rFonts w:ascii="Calibri" w:eastAsia="Calibri" w:hAnsi="Calibri" w:cs="Times New Roman"/>
        </w:rPr>
        <w:t>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542AF7EA">
            <wp:extent cx="6167854" cy="2884756"/>
            <wp:effectExtent l="0" t="0" r="444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288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lastRenderedPageBreak/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3E5168B7">
            <wp:extent cx="5435618" cy="2316820"/>
            <wp:effectExtent l="0" t="0" r="0" b="762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231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lastRenderedPageBreak/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F739BF">
        <w:rPr>
          <w:rFonts w:ascii="Calibri" w:eastAsia="Calibri" w:hAnsi="Calibri" w:cs="Times New Roman"/>
        </w:rPr>
        <w:t xml:space="preserve">append </w:t>
      </w:r>
      <w:r w:rsidRPr="00F739BF">
        <w:rPr>
          <w:rFonts w:ascii="Consolas" w:eastAsia="Calibri" w:hAnsi="Consolas" w:cs="Consolas"/>
          <w:b/>
          <w:noProof/>
        </w:rPr>
        <w:t>.only</w:t>
      </w:r>
      <w:proofErr w:type="gramEnd"/>
      <w:r w:rsidRPr="00F739BF">
        <w:rPr>
          <w:rFonts w:ascii="Calibri" w:eastAsia="Calibri" w:hAnsi="Calibri" w:cs="Times New Roman"/>
        </w:rPr>
        <w:t xml:space="preserve"> after the </w:t>
      </w:r>
      <w:r w:rsidRPr="00F739BF">
        <w:rPr>
          <w:rFonts w:ascii="Consolas" w:eastAsia="Calibri" w:hAnsi="Consolas" w:cs="Consolas"/>
          <w:b/>
          <w:noProof/>
        </w:rPr>
        <w:t>it</w:t>
      </w:r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5CA1E" w14:textId="77777777" w:rsidR="009B6089" w:rsidRDefault="009B6089" w:rsidP="008068A2">
      <w:pPr>
        <w:spacing w:after="0" w:line="240" w:lineRule="auto"/>
      </w:pPr>
      <w:r>
        <w:separator/>
      </w:r>
    </w:p>
  </w:endnote>
  <w:endnote w:type="continuationSeparator" w:id="0">
    <w:p w14:paraId="5E38C9EE" w14:textId="77777777" w:rsidR="009B6089" w:rsidRDefault="009B608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2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78D65DF3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63A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63AA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78D65DF3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63A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63AA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86933" w14:textId="77777777" w:rsidR="009B6089" w:rsidRDefault="009B6089" w:rsidP="008068A2">
      <w:pPr>
        <w:spacing w:after="0" w:line="240" w:lineRule="auto"/>
      </w:pPr>
      <w:r>
        <w:separator/>
      </w:r>
    </w:p>
  </w:footnote>
  <w:footnote w:type="continuationSeparator" w:id="0">
    <w:p w14:paraId="747A54AC" w14:textId="77777777" w:rsidR="009B6089" w:rsidRDefault="009B608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3575287">
    <w:abstractNumId w:val="8"/>
  </w:num>
  <w:num w:numId="2" w16cid:durableId="1808812604">
    <w:abstractNumId w:val="4"/>
  </w:num>
  <w:num w:numId="3" w16cid:durableId="1963344314">
    <w:abstractNumId w:val="19"/>
  </w:num>
  <w:num w:numId="4" w16cid:durableId="706301327">
    <w:abstractNumId w:val="17"/>
  </w:num>
  <w:num w:numId="5" w16cid:durableId="408890566">
    <w:abstractNumId w:val="12"/>
  </w:num>
  <w:num w:numId="6" w16cid:durableId="796531920">
    <w:abstractNumId w:val="10"/>
  </w:num>
  <w:num w:numId="7" w16cid:durableId="1987009464">
    <w:abstractNumId w:val="21"/>
  </w:num>
  <w:num w:numId="8" w16cid:durableId="1791362388">
    <w:abstractNumId w:val="7"/>
  </w:num>
  <w:num w:numId="9" w16cid:durableId="1741295605">
    <w:abstractNumId w:val="14"/>
  </w:num>
  <w:num w:numId="10" w16cid:durableId="1651251901">
    <w:abstractNumId w:val="13"/>
  </w:num>
  <w:num w:numId="11" w16cid:durableId="2133746355">
    <w:abstractNumId w:val="6"/>
  </w:num>
  <w:num w:numId="12" w16cid:durableId="938829906">
    <w:abstractNumId w:val="9"/>
  </w:num>
  <w:num w:numId="13" w16cid:durableId="185682400">
    <w:abstractNumId w:val="16"/>
  </w:num>
  <w:num w:numId="14" w16cid:durableId="916473313">
    <w:abstractNumId w:val="3"/>
  </w:num>
  <w:num w:numId="15" w16cid:durableId="29040842">
    <w:abstractNumId w:val="1"/>
  </w:num>
  <w:num w:numId="16" w16cid:durableId="242758775">
    <w:abstractNumId w:val="3"/>
  </w:num>
  <w:num w:numId="17" w16cid:durableId="1618179365">
    <w:abstractNumId w:val="23"/>
  </w:num>
  <w:num w:numId="18" w16cid:durableId="1189413718">
    <w:abstractNumId w:val="22"/>
  </w:num>
  <w:num w:numId="19" w16cid:durableId="1826437977">
    <w:abstractNumId w:val="5"/>
  </w:num>
  <w:num w:numId="20" w16cid:durableId="2125271843">
    <w:abstractNumId w:val="15"/>
  </w:num>
  <w:num w:numId="21" w16cid:durableId="1097601097">
    <w:abstractNumId w:val="11"/>
  </w:num>
  <w:num w:numId="22" w16cid:durableId="452672695">
    <w:abstractNumId w:val="2"/>
  </w:num>
  <w:num w:numId="23" w16cid:durableId="1013384402">
    <w:abstractNumId w:val="18"/>
  </w:num>
  <w:num w:numId="24" w16cid:durableId="752093269">
    <w:abstractNumId w:val="20"/>
  </w:num>
  <w:num w:numId="25" w16cid:durableId="11531356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44190601">
    <w:abstractNumId w:val="0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2B90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3717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089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66502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5794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6481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4DF7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06D3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E84DF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EB06D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06D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06D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06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06D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9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7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2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81B070-A8CB-450C-8B70-B47316685D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1628</TotalTime>
  <Pages>1</Pages>
  <Words>2435</Words>
  <Characters>13884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dell</cp:lastModifiedBy>
  <cp:revision>185</cp:revision>
  <cp:lastPrinted>2014-02-12T16:33:00Z</cp:lastPrinted>
  <dcterms:created xsi:type="dcterms:W3CDTF">2022-03-05T09:33:00Z</dcterms:created>
  <dcterms:modified xsi:type="dcterms:W3CDTF">2023-11-28T08:55:00Z</dcterms:modified>
  <cp:category>programming, education, software engineering, software development</cp:category>
</cp:coreProperties>
</file>