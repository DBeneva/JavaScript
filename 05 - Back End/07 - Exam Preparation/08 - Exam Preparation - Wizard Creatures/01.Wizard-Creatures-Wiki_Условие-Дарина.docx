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F0963" w14:textId="65726295" w:rsidR="005563A6" w:rsidRDefault="005563A6" w:rsidP="005563A6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Exam – </w:t>
      </w:r>
      <w:r w:rsidR="00FE0E0A">
        <w:rPr>
          <w:bCs w:val="0"/>
          <w:color w:val="642D08"/>
          <w:sz w:val="40"/>
          <w:szCs w:val="32"/>
        </w:rPr>
        <w:t>Wizard Creatures Wiki</w:t>
      </w:r>
    </w:p>
    <w:p w14:paraId="2447D7F5" w14:textId="77777777" w:rsidR="005563A6" w:rsidRDefault="005563A6">
      <w:pPr>
        <w:pStyle w:val="Heading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bookmarkEnd w:id="1"/>
    <w:p w14:paraId="45DC98B6" w14:textId="4CE6E9CD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archiving project.</w:t>
      </w:r>
    </w:p>
    <w:p w14:paraId="3ADB558F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64A56F10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11" w:history="1">
        <w:r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>
        <w:rPr>
          <w:rStyle w:val="Hyperlink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2" w:history="1">
        <w:r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ListParagraph"/>
        <w:numPr>
          <w:ilvl w:val="0"/>
          <w:numId w:val="3"/>
        </w:numPr>
        <w:rPr>
          <w:rStyle w:val="Hyperlink"/>
        </w:rPr>
      </w:pPr>
      <w:r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Hyperlink"/>
          <w:rFonts w:cstheme="minorHAnsi"/>
          <w:b/>
          <w:bCs/>
          <w:color w:val="000000" w:themeColor="text1"/>
        </w:rPr>
        <w:t>for hashing the password</w:t>
      </w:r>
      <w:r>
        <w:rPr>
          <w:rStyle w:val="Hyperlink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09C90DC4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662E3B">
        <w:rPr>
          <w:rStyle w:val="jlqj4b"/>
          <w:b/>
          <w:bCs/>
          <w:lang w:val="en"/>
        </w:rPr>
        <w:t>creatures in wizard world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3A903E8E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662E3B">
        <w:rPr>
          <w:b/>
        </w:rPr>
        <w:t xml:space="preserve">all posts </w:t>
      </w:r>
      <w:r>
        <w:rPr>
          <w:rStyle w:val="jlqj4b"/>
          <w:lang w:val="en"/>
        </w:rPr>
        <w:t xml:space="preserve">page with available </w:t>
      </w:r>
      <w:r w:rsidR="00662E3B">
        <w:rPr>
          <w:rStyle w:val="jlqj4b"/>
          <w:lang w:val="en"/>
        </w:rPr>
        <w:t>creatures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 w:rsidR="00662E3B">
        <w:rPr>
          <w:rStyle w:val="jlqj4b"/>
          <w:lang w:val="en"/>
        </w:rPr>
        <w:t xml:space="preserve">, </w:t>
      </w:r>
      <w:r w:rsidR="00662E3B">
        <w:rPr>
          <w:rStyle w:val="jlqj4b"/>
          <w:b/>
          <w:bCs/>
          <w:lang w:val="en"/>
        </w:rPr>
        <w:t xml:space="preserve">first name, last name </w:t>
      </w:r>
      <w:r>
        <w:rPr>
          <w:rStyle w:val="jlqj4b"/>
          <w:lang w:val="en"/>
        </w:rPr>
        <w:t xml:space="preserve">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662E3B">
        <w:rPr>
          <w:rStyle w:val="jlqj4b"/>
          <w:b/>
          <w:lang w:val="en"/>
        </w:rPr>
        <w:t xml:space="preserve">voted </w:t>
      </w:r>
      <w:r w:rsidR="005043DD">
        <w:rPr>
          <w:rStyle w:val="jlqj4b"/>
          <w:b/>
          <w:lang w:val="en"/>
        </w:rPr>
        <w:t>to</w:t>
      </w:r>
      <w:r w:rsidR="003057CE">
        <w:rPr>
          <w:rStyle w:val="jlqj4b"/>
          <w:b/>
          <w:lang w:val="en"/>
        </w:rPr>
        <w:t xml:space="preserve"> </w:t>
      </w:r>
      <w:r w:rsidR="0030110D">
        <w:rPr>
          <w:rStyle w:val="jlqj4b"/>
          <w:b/>
          <w:lang w:val="en"/>
        </w:rPr>
        <w:t>other's</w:t>
      </w:r>
      <w:r>
        <w:rPr>
          <w:rStyle w:val="jlqj4b"/>
          <w:b/>
          <w:lang w:val="en"/>
        </w:rPr>
        <w:t xml:space="preserve"> posts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30110D">
        <w:rPr>
          <w:rStyle w:val="jlqj4b"/>
          <w:lang w:val="en"/>
        </w:rPr>
        <w:t>post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Heading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5576CF84" w14:textId="77777777" w:rsidR="005563A6" w:rsidRDefault="005563A6" w:rsidP="005563A6">
      <w:pPr>
        <w:pStyle w:val="ListParagraph"/>
        <w:spacing w:before="120"/>
        <w:ind w:left="0"/>
        <w:rPr>
          <w:rFonts w:cstheme="minorHAnsi"/>
          <w:noProof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4ABCAF98" w:rsidR="005563A6" w:rsidRDefault="00662E3B" w:rsidP="005563A6">
      <w:pPr>
        <w:rPr>
          <w:rStyle w:val="jlqj4b"/>
          <w:highlight w:val="yellow"/>
          <w:lang w:val="en"/>
        </w:rPr>
      </w:pPr>
      <w:r>
        <w:rPr>
          <w:noProof/>
        </w:rPr>
        <w:drawing>
          <wp:inline distT="0" distB="0" distL="0" distR="0" wp14:anchorId="258F9401" wp14:editId="52BF0C15">
            <wp:extent cx="6626225" cy="271780"/>
            <wp:effectExtent l="0" t="0" r="3175" b="0"/>
            <wp:docPr id="45453268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326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7449" w14:textId="6366E003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="00875D6F">
        <w:rPr>
          <w:rStyle w:val="CodeChar"/>
          <w:rFonts w:cstheme="minorHAnsi"/>
        </w:rPr>
        <w:t xml:space="preserve">home, </w:t>
      </w:r>
      <w:r w:rsidR="00662E3B">
        <w:rPr>
          <w:rStyle w:val="CodeChar"/>
          <w:rFonts w:cstheme="minorHAnsi"/>
        </w:rPr>
        <w:t xml:space="preserve">all posts, </w:t>
      </w:r>
      <w:r w:rsidR="00875D6F" w:rsidRPr="00875D6F">
        <w:rPr>
          <w:rFonts w:ascii="Consolas" w:hAnsi="Consolas" w:cstheme="minorHAnsi"/>
          <w:b/>
          <w:bCs/>
        </w:rPr>
        <w:t>login,</w:t>
      </w:r>
      <w:r w:rsidR="00875D6F">
        <w:rPr>
          <w:rFonts w:cstheme="minorHAnsi"/>
          <w:b/>
          <w:bCs/>
        </w:rPr>
        <w:t xml:space="preserve">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 w:rsidRPr="0030110D">
        <w:rPr>
          <w:rFonts w:ascii="Consolas" w:hAnsi="Consolas"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7CACBC96" w:rsidR="005563A6" w:rsidRDefault="00662E3B" w:rsidP="005563A6">
      <w:pPr>
        <w:rPr>
          <w:rFonts w:cstheme="minorHAnsi"/>
          <w:highlight w:val="yellow"/>
          <w:lang w:val="bg-BG"/>
        </w:rPr>
      </w:pPr>
      <w:r>
        <w:rPr>
          <w:noProof/>
        </w:rPr>
        <w:drawing>
          <wp:inline distT="0" distB="0" distL="0" distR="0" wp14:anchorId="18E77D18" wp14:editId="2E28F244">
            <wp:extent cx="6626225" cy="285115"/>
            <wp:effectExtent l="0" t="0" r="3175" b="635"/>
            <wp:docPr id="139060110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011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>view the home page and all other pages with logged-in navigation;</w:t>
      </w:r>
    </w:p>
    <w:p w14:paraId="57CA0538" w14:textId="27690324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662E3B">
        <w:rPr>
          <w:rFonts w:cstheme="minorHAnsi"/>
          <w:b/>
        </w:rPr>
        <w:t xml:space="preserve">all posts </w:t>
      </w:r>
      <w:r>
        <w:rPr>
          <w:rFonts w:cstheme="minorHAnsi"/>
          <w:b/>
        </w:rPr>
        <w:t>page;</w:t>
      </w:r>
    </w:p>
    <w:p w14:paraId="7C372788" w14:textId="5836B201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>
        <w:rPr>
          <w:rFonts w:cstheme="minorHAnsi"/>
          <w:b/>
          <w:bCs/>
        </w:rPr>
        <w:t xml:space="preserve"> new post [</w:t>
      </w:r>
      <w:r w:rsidR="00662E3B">
        <w:rPr>
          <w:rFonts w:cstheme="minorHAnsi"/>
          <w:b/>
          <w:bCs/>
        </w:rPr>
        <w:t>Create Post</w:t>
      </w:r>
      <w:r>
        <w:rPr>
          <w:rFonts w:cstheme="minorHAnsi"/>
          <w:b/>
          <w:bCs/>
        </w:rPr>
        <w:t>];</w:t>
      </w:r>
    </w:p>
    <w:p w14:paraId="6AF485B6" w14:textId="142483D5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lastRenderedPageBreak/>
        <w:t xml:space="preserve">access the </w:t>
      </w:r>
      <w:proofErr w:type="gramStart"/>
      <w:r w:rsidR="00662E3B">
        <w:rPr>
          <w:rFonts w:cstheme="minorHAnsi"/>
          <w:b/>
        </w:rPr>
        <w:t>creatures</w:t>
      </w:r>
      <w:proofErr w:type="gramEnd"/>
      <w:r w:rsidR="00662E3B">
        <w:rPr>
          <w:rFonts w:cstheme="minorHAnsi"/>
          <w:b/>
        </w:rPr>
        <w:t xml:space="preserve"> </w:t>
      </w:r>
      <w:r>
        <w:rPr>
          <w:rFonts w:cstheme="minorHAnsi"/>
          <w:b/>
        </w:rPr>
        <w:t>details page [Details];</w:t>
      </w:r>
    </w:p>
    <w:p w14:paraId="41BA9A51" w14:textId="13E34BBB" w:rsidR="005563A6" w:rsidRDefault="00662E3B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>vote</w:t>
      </w:r>
      <w:del w:id="3" w:author="Boryana Dimitrova" w:date="2023-07-14T15:56:00Z">
        <w:r w:rsidDel="009F1B34">
          <w:rPr>
            <w:rStyle w:val="jlqj4b"/>
            <w:b/>
            <w:lang w:val="en"/>
          </w:rPr>
          <w:delText>d</w:delText>
        </w:r>
      </w:del>
      <w:r>
        <w:rPr>
          <w:rStyle w:val="jlqj4b"/>
          <w:b/>
          <w:lang w:val="en"/>
        </w:rPr>
        <w:t xml:space="preserve"> </w:t>
      </w:r>
      <w:r w:rsidR="003057CE">
        <w:rPr>
          <w:rStyle w:val="jlqj4b"/>
          <w:b/>
          <w:lang w:val="en"/>
        </w:rPr>
        <w:t xml:space="preserve">on </w:t>
      </w:r>
      <w:r w:rsidR="005563A6">
        <w:rPr>
          <w:rStyle w:val="jlqj4b"/>
          <w:b/>
          <w:lang w:val="en"/>
        </w:rPr>
        <w:t>a post</w:t>
      </w:r>
      <w:r w:rsidR="005563A6">
        <w:rPr>
          <w:rFonts w:cstheme="minorHAnsi"/>
          <w:b/>
          <w:bCs/>
        </w:rPr>
        <w:t xml:space="preserve"> (</w:t>
      </w:r>
      <w:r w:rsidR="005563A6">
        <w:rPr>
          <w:rStyle w:val="jlqj4b"/>
          <w:lang w:val="en"/>
        </w:rPr>
        <w:t xml:space="preserve">if the </w:t>
      </w:r>
      <w:r w:rsidR="005563A6">
        <w:rPr>
          <w:rStyle w:val="jlqj4b"/>
          <w:b/>
          <w:lang w:val="en"/>
        </w:rPr>
        <w:t xml:space="preserve">current user </w:t>
      </w:r>
      <w:r w:rsidR="005563A6">
        <w:rPr>
          <w:rStyle w:val="jlqj4b"/>
          <w:lang w:val="en"/>
        </w:rPr>
        <w:t xml:space="preserve">is </w:t>
      </w:r>
      <w:r w:rsidR="005563A6">
        <w:rPr>
          <w:rStyle w:val="jlqj4b"/>
          <w:b/>
          <w:lang w:val="en"/>
        </w:rPr>
        <w:t xml:space="preserve">not </w:t>
      </w:r>
      <w:r w:rsidR="005563A6">
        <w:rPr>
          <w:rStyle w:val="jlqj4b"/>
          <w:lang w:val="en"/>
        </w:rPr>
        <w:t xml:space="preserve">the </w:t>
      </w:r>
      <w:r w:rsidR="005563A6">
        <w:rPr>
          <w:rStyle w:val="jlqj4b"/>
          <w:b/>
          <w:lang w:val="en"/>
        </w:rPr>
        <w:t xml:space="preserve">owner of the </w:t>
      </w:r>
      <w:r w:rsidR="002A7FCA">
        <w:rPr>
          <w:rStyle w:val="jlqj4b"/>
          <w:b/>
          <w:bCs/>
          <w:lang w:val="en"/>
        </w:rPr>
        <w:t>post</w:t>
      </w:r>
      <w:r w:rsidR="005563A6">
        <w:rPr>
          <w:rFonts w:cstheme="minorHAnsi"/>
          <w:b/>
          <w:bCs/>
        </w:rPr>
        <w:t>);</w:t>
      </w:r>
    </w:p>
    <w:p w14:paraId="2EBEF15D" w14:textId="6D522FFE" w:rsidR="005563A6" w:rsidRDefault="005563A6">
      <w:pPr>
        <w:pStyle w:val="ListParagraph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 xml:space="preserve">delete or edit the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 xml:space="preserve"> depending on the user's authentication (only for the owner of the current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>).</w:t>
      </w:r>
    </w:p>
    <w:p w14:paraId="6E3E51C0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643B70F0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r w:rsidR="00662E3B">
        <w:rPr>
          <w:b/>
        </w:rPr>
        <w:t>Wizard-Creatures-Wiki</w:t>
      </w:r>
      <w:r w:rsidR="00662E3B">
        <w:rPr>
          <w:rStyle w:val="CodeChar"/>
          <w:rFonts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Heading3"/>
        <w:spacing w:line="240" w:lineRule="auto"/>
        <w:rPr>
          <w:lang w:val="bg-BG"/>
        </w:rPr>
      </w:pPr>
      <w:r>
        <w:t>User</w:t>
      </w:r>
    </w:p>
    <w:p w14:paraId="1DA52BB0" w14:textId="7F6F1976" w:rsidR="00662E3B" w:rsidRDefault="00662E3B" w:rsidP="00662E3B">
      <w:pPr>
        <w:pStyle w:val="ListParagraph"/>
        <w:numPr>
          <w:ilvl w:val="0"/>
          <w:numId w:val="5"/>
        </w:numPr>
      </w:pPr>
      <w:r>
        <w:rPr>
          <w:rStyle w:val="CodeChar"/>
          <w:rFonts w:cstheme="minorHAnsi"/>
        </w:rPr>
        <w:t>firstName – string (required)</w:t>
      </w:r>
    </w:p>
    <w:p w14:paraId="07700277" w14:textId="5018994F" w:rsidR="00662E3B" w:rsidRPr="0058591F" w:rsidRDefault="00662E3B" w:rsidP="00662E3B">
      <w:pPr>
        <w:pStyle w:val="ListParagraph"/>
        <w:numPr>
          <w:ilvl w:val="0"/>
          <w:numId w:val="5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cstheme="minorHAnsi"/>
        </w:rPr>
        <w:t>lastName – string (required)</w:t>
      </w:r>
    </w:p>
    <w:p w14:paraId="33A32D4D" w14:textId="77777777" w:rsidR="00662E3B" w:rsidRDefault="00662E3B" w:rsidP="00662E3B">
      <w:pPr>
        <w:pStyle w:val="ListParagraph"/>
        <w:numPr>
          <w:ilvl w:val="0"/>
          <w:numId w:val="5"/>
        </w:numPr>
      </w:pPr>
      <w:r>
        <w:rPr>
          <w:rStyle w:val="CodeChar"/>
          <w:rFonts w:cstheme="minorHAnsi"/>
        </w:rPr>
        <w:t>email – string (required)</w:t>
      </w:r>
    </w:p>
    <w:p w14:paraId="56C4FA6A" w14:textId="77777777" w:rsidR="005563A6" w:rsidRDefault="005563A6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</w:rPr>
        <w:t>password – string (required)</w:t>
      </w:r>
    </w:p>
    <w:p w14:paraId="5DC78B33" w14:textId="60782C36" w:rsidR="005563A6" w:rsidRDefault="005563A6" w:rsidP="005563A6">
      <w:pPr>
        <w:pStyle w:val="Heading3"/>
      </w:pPr>
      <w:r>
        <w:rPr>
          <w:rStyle w:val="jlqj4b"/>
          <w:lang w:val="bg-BG"/>
        </w:rPr>
        <w:t xml:space="preserve"> </w:t>
      </w:r>
      <w:r w:rsidR="00662E3B">
        <w:rPr>
          <w:rStyle w:val="jlqj4b"/>
        </w:rPr>
        <w:t>Creature</w:t>
      </w:r>
    </w:p>
    <w:p w14:paraId="2574A659" w14:textId="71D86DA1" w:rsidR="005563A6" w:rsidRPr="0058591F" w:rsidRDefault="005563A6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>name – string (required)</w:t>
      </w:r>
    </w:p>
    <w:p w14:paraId="071E62D3" w14:textId="55D10D37" w:rsidR="005563A6" w:rsidRPr="0058591F" w:rsidRDefault="00EE7B3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species </w:t>
      </w:r>
      <w:r w:rsidR="005563A6" w:rsidRPr="0058591F">
        <w:rPr>
          <w:rFonts w:ascii="Consolas" w:hAnsi="Consolas" w:cstheme="minorHAnsi"/>
          <w:b/>
          <w:noProof/>
        </w:rPr>
        <w:t xml:space="preserve">– </w:t>
      </w:r>
      <w:r w:rsidRPr="0058591F">
        <w:rPr>
          <w:rFonts w:ascii="Consolas" w:hAnsi="Consolas" w:cstheme="minorHAnsi"/>
          <w:b/>
          <w:noProof/>
        </w:rPr>
        <w:t xml:space="preserve">string </w:t>
      </w:r>
      <w:r w:rsidR="005563A6" w:rsidRPr="0058591F">
        <w:rPr>
          <w:rFonts w:ascii="Consolas" w:hAnsi="Consolas" w:cstheme="minorHAnsi"/>
          <w:b/>
          <w:noProof/>
        </w:rPr>
        <w:t>(required)</w:t>
      </w:r>
    </w:p>
    <w:p w14:paraId="2C591ECF" w14:textId="4FF4DDA2" w:rsidR="002A7FCA" w:rsidRPr="0058591F" w:rsidRDefault="00EE7B33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skinColor </w:t>
      </w:r>
      <w:r w:rsidR="002A7FCA" w:rsidRPr="0058591F">
        <w:rPr>
          <w:rFonts w:ascii="Consolas" w:hAnsi="Consolas" w:cstheme="minorHAnsi"/>
          <w:b/>
          <w:noProof/>
        </w:rPr>
        <w:t>– string (required)</w:t>
      </w:r>
    </w:p>
    <w:p w14:paraId="6ACA7A2B" w14:textId="7FE763D8" w:rsidR="002A7FCA" w:rsidRPr="0058591F" w:rsidRDefault="00EE7B33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eyeColor </w:t>
      </w:r>
      <w:r w:rsidR="002A7FCA" w:rsidRPr="0058591F">
        <w:rPr>
          <w:rFonts w:ascii="Consolas" w:hAnsi="Consolas" w:cstheme="minorHAnsi"/>
          <w:b/>
          <w:noProof/>
        </w:rPr>
        <w:t>– string (required)</w:t>
      </w:r>
    </w:p>
    <w:p w14:paraId="64CAD72E" w14:textId="07E72452" w:rsidR="002A7FCA" w:rsidRPr="0058591F" w:rsidRDefault="00EE7B33" w:rsidP="00EE7B3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image </w:t>
      </w:r>
      <w:r w:rsidR="002A7FCA" w:rsidRPr="0058591F">
        <w:rPr>
          <w:rFonts w:ascii="Consolas" w:hAnsi="Consolas" w:cstheme="minorHAnsi"/>
          <w:b/>
          <w:noProof/>
        </w:rPr>
        <w:t>- string (required)</w:t>
      </w:r>
    </w:p>
    <w:p w14:paraId="33C1FEDC" w14:textId="77777777" w:rsidR="005563A6" w:rsidRPr="0058591F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description – string (required)</w:t>
      </w:r>
    </w:p>
    <w:p w14:paraId="26CDB874" w14:textId="49D322C2" w:rsidR="005563A6" w:rsidRPr="0058591F" w:rsidRDefault="00EE7B3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>vote</w:t>
      </w:r>
      <w:ins w:id="4" w:author="Darina" w:date="2023-07-18T06:50:00Z">
        <w:r w:rsidR="00F7698B">
          <w:rPr>
            <w:rFonts w:ascii="Consolas" w:hAnsi="Consolas" w:cstheme="minorHAnsi"/>
            <w:b/>
            <w:noProof/>
          </w:rPr>
          <w:t>s</w:t>
        </w:r>
      </w:ins>
      <w:del w:id="5" w:author="Boryana Dimitrova" w:date="2023-07-14T15:55:00Z">
        <w:r w:rsidRPr="0058591F" w:rsidDel="0058591F">
          <w:rPr>
            <w:rFonts w:ascii="Consolas" w:hAnsi="Consolas" w:cstheme="minorHAnsi"/>
            <w:b/>
            <w:noProof/>
          </w:rPr>
          <w:delText>d</w:delText>
        </w:r>
      </w:del>
      <w:r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– an array of objects containing</w:t>
      </w:r>
      <w:r w:rsidR="005563A6" w:rsidRPr="0058591F">
        <w:rPr>
          <w:rFonts w:ascii="Consolas" w:hAnsi="Consolas" w:cstheme="minorHAnsi"/>
          <w:b/>
          <w:noProof/>
          <w:lang w:val="bg-BG"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the user</w:t>
      </w:r>
      <w:del w:id="6" w:author="Darina" w:date="2023-07-17T07:07:00Z">
        <w:r w:rsidR="005563A6" w:rsidRPr="0058591F" w:rsidDel="00D97557">
          <w:rPr>
            <w:rFonts w:ascii="Consolas" w:hAnsi="Consolas" w:cstheme="minorHAnsi"/>
            <w:b/>
            <w:noProof/>
          </w:rPr>
          <w:delText>'</w:delText>
        </w:r>
      </w:del>
      <w:r w:rsidR="005563A6" w:rsidRPr="0058591F">
        <w:rPr>
          <w:rFonts w:ascii="Consolas" w:hAnsi="Consolas" w:cstheme="minorHAnsi"/>
          <w:b/>
          <w:noProof/>
        </w:rPr>
        <w:t>s</w:t>
      </w:r>
      <w:ins w:id="7" w:author="Darina" w:date="2023-07-17T07:07:00Z">
        <w:r w:rsidR="00D97557">
          <w:rPr>
            <w:rFonts w:ascii="Consolas" w:hAnsi="Consolas" w:cstheme="minorHAnsi"/>
            <w:b/>
            <w:noProof/>
          </w:rPr>
          <w:t>’</w:t>
        </w:r>
      </w:ins>
      <w:r w:rsidR="005563A6" w:rsidRPr="0058591F">
        <w:rPr>
          <w:rFonts w:ascii="Consolas" w:hAnsi="Consolas" w:cstheme="minorHAnsi"/>
          <w:b/>
          <w:noProof/>
        </w:rPr>
        <w:t xml:space="preserve"> ID</w:t>
      </w:r>
      <w:ins w:id="8" w:author="Darina" w:date="2023-07-17T07:07:00Z">
        <w:r w:rsidR="00D97557">
          <w:rPr>
            <w:rFonts w:ascii="Consolas" w:hAnsi="Consolas" w:cstheme="minorHAnsi"/>
            <w:b/>
            <w:noProof/>
          </w:rPr>
          <w:t>s</w:t>
        </w:r>
      </w:ins>
    </w:p>
    <w:p w14:paraId="3D29F2F0" w14:textId="77777777" w:rsidR="005563A6" w:rsidRPr="0058591F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owner – object ID (a reference to the User model)</w:t>
      </w:r>
    </w:p>
    <w:p w14:paraId="0D59AEE4" w14:textId="32FD9DA5" w:rsidR="005563A6" w:rsidRDefault="005563A6" w:rsidP="005563A6">
      <w:pPr>
        <w:ind w:left="360"/>
        <w:rPr>
          <w:rStyle w:val="jlqj4b"/>
        </w:rPr>
      </w:pPr>
      <w:r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</w:t>
      </w:r>
      <w:proofErr w:type="gramStart"/>
      <w:r>
        <w:rPr>
          <w:rStyle w:val="jlqj4b"/>
          <w:lang w:val="en"/>
        </w:rPr>
        <w:t xml:space="preserve">user </w:t>
      </w:r>
      <w:r w:rsidR="00D1239C">
        <w:rPr>
          <w:rStyle w:val="jlqj4b"/>
          <w:b/>
          <w:lang w:val="en"/>
        </w:rPr>
        <w:t>vote</w:t>
      </w:r>
      <w:ins w:id="9" w:author="Darina" w:date="2023-07-17T06:45:00Z">
        <w:r w:rsidR="00C629FC">
          <w:rPr>
            <w:rStyle w:val="jlqj4b"/>
            <w:b/>
            <w:lang w:val="en"/>
          </w:rPr>
          <w:t>s</w:t>
        </w:r>
      </w:ins>
      <w:proofErr w:type="gramEnd"/>
      <w:del w:id="10" w:author="Boryana Dimitrova" w:date="2023-07-14T15:55:00Z">
        <w:r w:rsidR="00D1239C" w:rsidDel="0058591F">
          <w:rPr>
            <w:rStyle w:val="jlqj4b"/>
            <w:b/>
            <w:lang w:val="en"/>
          </w:rPr>
          <w:delText>d</w:delText>
        </w:r>
      </w:del>
      <w:r w:rsidR="00D1239C">
        <w:rPr>
          <w:rStyle w:val="jlqj4b"/>
          <w:b/>
          <w:lang w:val="en"/>
        </w:rPr>
        <w:t xml:space="preserve"> for creatures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D1239C">
        <w:rPr>
          <w:rFonts w:cstheme="minorHAnsi"/>
          <w:b/>
          <w:noProof/>
        </w:rPr>
        <w:t>voted</w:t>
      </w:r>
      <w:r>
        <w:rPr>
          <w:rStyle w:val="jlqj4b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75068E14" w14:textId="77777777" w:rsidR="005563A6" w:rsidRDefault="005563A6">
      <w:pPr>
        <w:pStyle w:val="Heading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Heading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491AC761" w14:textId="77777777" w:rsidR="00254F99" w:rsidRDefault="00254F99" w:rsidP="00254F99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>
        <w:rPr>
          <w:rStyle w:val="jlqj4b"/>
          <w:b/>
          <w:bCs/>
          <w:lang w:val="en"/>
        </w:rPr>
        <w:t xml:space="preserve">static home page: </w:t>
      </w:r>
    </w:p>
    <w:p w14:paraId="33D8A762" w14:textId="33015C65" w:rsidR="005563A6" w:rsidRDefault="0062183D" w:rsidP="005563A6">
      <w:pPr>
        <w:jc w:val="center"/>
      </w:pPr>
      <w:r w:rsidRPr="0062183D">
        <w:rPr>
          <w:noProof/>
        </w:rPr>
        <w:lastRenderedPageBreak/>
        <w:t xml:space="preserve"> </w:t>
      </w:r>
      <w:r w:rsidRPr="0062183D">
        <w:rPr>
          <w:noProof/>
        </w:rPr>
        <w:drawing>
          <wp:inline distT="0" distB="0" distL="0" distR="0" wp14:anchorId="0D69C4A0" wp14:editId="3446E954">
            <wp:extent cx="6626225" cy="3313430"/>
            <wp:effectExtent l="0" t="0" r="3175" b="1270"/>
            <wp:docPr id="179185682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5682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Heading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441005AA" w:rsidR="005563A6" w:rsidRDefault="005563A6" w:rsidP="005563A6">
      <w:r>
        <w:rPr>
          <w:b/>
        </w:rPr>
        <w:t xml:space="preserve">Register </w:t>
      </w:r>
      <w:r>
        <w:t>a user inside the database with a</w:t>
      </w:r>
      <w:del w:id="11" w:author="Boryana Dimitrova" w:date="2023-07-14T15:56:00Z">
        <w:r w:rsidR="005043DD" w:rsidDel="00087002">
          <w:delText>n</w:delText>
        </w:r>
      </w:del>
      <w:r>
        <w:rPr>
          <w:b/>
        </w:rPr>
        <w:t xml:space="preserve"> </w:t>
      </w:r>
      <w:r w:rsidR="00C204BA">
        <w:rPr>
          <w:b/>
        </w:rPr>
        <w:t xml:space="preserve">first name, last name, </w:t>
      </w:r>
      <w:r>
        <w:rPr>
          <w:b/>
        </w:rPr>
        <w:t>email, and password</w:t>
      </w:r>
      <w:r>
        <w:t xml:space="preserve">. The </w:t>
      </w:r>
      <w:r>
        <w:rPr>
          <w:b/>
        </w:rPr>
        <w:t>password</w:t>
      </w:r>
      <w:r>
        <w:t xml:space="preserve"> inside the </w:t>
      </w:r>
      <w:r>
        <w:rPr>
          <w:b/>
        </w:rPr>
        <w:t>database</w:t>
      </w:r>
      <w:r>
        <w:t xml:space="preserve"> must be hashed (</w:t>
      </w:r>
      <w:r>
        <w:rPr>
          <w:b/>
        </w:rPr>
        <w:t xml:space="preserve">use </w:t>
      </w:r>
      <w:proofErr w:type="spellStart"/>
      <w:r>
        <w:rPr>
          <w:b/>
        </w:rPr>
        <w:t>bcrypt</w:t>
      </w:r>
      <w:proofErr w:type="spellEnd"/>
      <w:r>
        <w:t xml:space="preserve">) and both passwords </w:t>
      </w:r>
      <w:r>
        <w:rPr>
          <w:b/>
        </w:rPr>
        <w:t>must match</w:t>
      </w:r>
      <w:r>
        <w:t xml:space="preserve">! After successful registration, the user should </w:t>
      </w:r>
      <w:r>
        <w:rPr>
          <w:bCs/>
        </w:rPr>
        <w:t>log in automatically</w:t>
      </w:r>
      <w:r>
        <w:rPr>
          <w:b/>
        </w:rPr>
        <w:t xml:space="preserve"> and be redirected </w:t>
      </w:r>
      <w:r>
        <w:t xml:space="preserve">to the </w:t>
      </w:r>
      <w:r>
        <w:rPr>
          <w:b/>
        </w:rPr>
        <w:t>home page</w:t>
      </w:r>
      <w:r>
        <w:t xml:space="preserve">. </w:t>
      </w:r>
    </w:p>
    <w:p w14:paraId="66BB6318" w14:textId="09C0D0A7" w:rsidR="005563A6" w:rsidRDefault="0062183D" w:rsidP="005563A6">
      <w:pPr>
        <w:rPr>
          <w:lang w:val="bg-BG"/>
        </w:rPr>
      </w:pPr>
      <w:r w:rsidRPr="0062183D">
        <w:rPr>
          <w:noProof/>
        </w:rPr>
        <w:drawing>
          <wp:inline distT="0" distB="0" distL="0" distR="0" wp14:anchorId="663991C6" wp14:editId="27F946B9">
            <wp:extent cx="6626225" cy="3782695"/>
            <wp:effectExtent l="0" t="0" r="3175" b="8255"/>
            <wp:docPr id="694400800" name="Картина 1" descr="Картина, която съдържа текст, екранна снимка, Дигитална композиц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00800" name="Картина 1" descr="Картина, която съдържа текст, екранна снимка, Дигитална композиция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Heading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Default="005563A6" w:rsidP="005563A6">
      <w:pPr>
        <w:rPr>
          <w:b/>
        </w:rPr>
      </w:pPr>
      <w:r>
        <w:rPr>
          <w:rFonts w:cstheme="minorHAnsi"/>
        </w:rPr>
        <w:t xml:space="preserve">An already registered user can log in with the correct </w:t>
      </w:r>
      <w:r w:rsidR="006C07B7">
        <w:rPr>
          <w:rFonts w:cstheme="minorHAnsi"/>
          <w:b/>
          <w:bCs/>
        </w:rPr>
        <w:t>email</w:t>
      </w:r>
      <w:r>
        <w:t xml:space="preserve"> and </w:t>
      </w:r>
      <w:r>
        <w:rPr>
          <w:b/>
        </w:rPr>
        <w:t>password</w:t>
      </w:r>
      <w:r>
        <w:t xml:space="preserve">. After a successful login, you should </w:t>
      </w:r>
      <w:r>
        <w:rPr>
          <w:b/>
        </w:rPr>
        <w:t>redirect the user to the home page.</w:t>
      </w:r>
    </w:p>
    <w:p w14:paraId="3237DAA0" w14:textId="51460286" w:rsidR="005563A6" w:rsidRDefault="0062183D" w:rsidP="005563A6">
      <w:pPr>
        <w:rPr>
          <w:lang w:val="bg-BG"/>
        </w:rPr>
      </w:pPr>
      <w:r w:rsidRPr="0062183D">
        <w:rPr>
          <w:noProof/>
          <w:lang w:val="bg-BG"/>
        </w:rPr>
        <w:lastRenderedPageBreak/>
        <w:drawing>
          <wp:inline distT="0" distB="0" distL="0" distR="0" wp14:anchorId="10BBB860" wp14:editId="7D2CCF6C">
            <wp:extent cx="6626225" cy="3078480"/>
            <wp:effectExtent l="0" t="0" r="3175" b="7620"/>
            <wp:docPr id="1533104477" name="Картина 1" descr="Картина, която съдържа текст, екранна снимка, Дигитална композиция, Графич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04477" name="Картина 1" descr="Картина, която съдържа текст, екранна снимка, Дигитална композиция, Графичен софтуер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logout action is available to </w:t>
      </w:r>
      <w:r>
        <w:rPr>
          <w:rFonts w:cstheme="minorHAnsi"/>
          <w:b/>
          <w:bCs/>
        </w:rPr>
        <w:t>logged-in</w:t>
      </w:r>
      <w:r>
        <w:rPr>
          <w:rFonts w:cstheme="minorHAnsi"/>
        </w:rPr>
        <w:t xml:space="preserve"> users.</w:t>
      </w:r>
      <w:r>
        <w:rPr>
          <w:rFonts w:cstheme="minorHAnsi"/>
          <w:szCs w:val="24"/>
        </w:rPr>
        <w:t xml:space="preserve"> </w:t>
      </w:r>
      <w:r>
        <w:rPr>
          <w:rFonts w:cstheme="minorHAnsi"/>
        </w:rPr>
        <w:t xml:space="preserve">Upon success, </w:t>
      </w:r>
      <w:r>
        <w:rPr>
          <w:rFonts w:cstheme="minorHAnsi"/>
          <w:szCs w:val="24"/>
        </w:rPr>
        <w:t xml:space="preserve">clear any session information and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home</w:t>
      </w:r>
      <w:r>
        <w:rPr>
          <w:rFonts w:cstheme="minorHAnsi"/>
        </w:rPr>
        <w:t xml:space="preserve"> page.</w:t>
      </w:r>
    </w:p>
    <w:p w14:paraId="1A2AD106" w14:textId="12FD37F1" w:rsidR="005563A6" w:rsidRDefault="00596DBD" w:rsidP="005563A6">
      <w:pPr>
        <w:pStyle w:val="Heading4"/>
        <w:rPr>
          <w:rFonts w:cstheme="minorHAnsi"/>
        </w:rPr>
      </w:pPr>
      <w:ins w:id="12" w:author="Darina" w:date="2023-07-17T09:37:00Z">
        <w:r>
          <w:t>All Posts</w:t>
        </w:r>
      </w:ins>
      <w:del w:id="13" w:author="Darina" w:date="2023-07-17T09:37:00Z">
        <w:r w:rsidR="006C07B7" w:rsidDel="00596DBD">
          <w:delText>Dashboard</w:delText>
        </w:r>
      </w:del>
      <w:r w:rsidR="005563A6">
        <w:rPr>
          <w:rFonts w:cstheme="minorHAnsi"/>
        </w:rPr>
        <w:t xml:space="preserve"> (Logged-in Users and Logged-out Users)</w:t>
      </w:r>
    </w:p>
    <w:p w14:paraId="77A19710" w14:textId="491F5848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of all </w:t>
      </w:r>
      <w:r w:rsidR="00C204BA">
        <w:rPr>
          <w:rStyle w:val="jlqj4b"/>
          <w:lang w:val="en"/>
        </w:rPr>
        <w:t xml:space="preserve">creature </w:t>
      </w:r>
      <w:r>
        <w:rPr>
          <w:rStyle w:val="jlqj4b"/>
          <w:lang w:val="en"/>
        </w:rPr>
        <w:t>posts.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r w:rsidR="00C204BA">
        <w:rPr>
          <w:rStyle w:val="jlqj4b"/>
          <w:b/>
        </w:rPr>
        <w:t>creature</w:t>
      </w:r>
      <w:r w:rsidR="00D1239C">
        <w:rPr>
          <w:rStyle w:val="jlqj4b"/>
          <w:b/>
        </w:rPr>
        <w:t>'</w:t>
      </w:r>
      <w:r w:rsidR="00C204BA">
        <w:rPr>
          <w:rStyle w:val="jlqj4b"/>
          <w:b/>
        </w:rPr>
        <w:t xml:space="preserve">s </w:t>
      </w:r>
      <w:r>
        <w:rPr>
          <w:rStyle w:val="jlqj4b"/>
          <w:b/>
        </w:rPr>
        <w:t>image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C204BA">
        <w:rPr>
          <w:rStyle w:val="jlqj4b"/>
          <w:b/>
          <w:bCs/>
          <w:lang w:val="en"/>
        </w:rPr>
        <w:t>species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 w:rsidR="00C204BA">
        <w:rPr>
          <w:rStyle w:val="jlqj4b"/>
          <w:b/>
          <w:bCs/>
          <w:lang w:val="en"/>
        </w:rPr>
        <w:t>d</w:t>
      </w:r>
      <w:r w:rsidR="00C204BA">
        <w:rPr>
          <w:rStyle w:val="jlqj4b"/>
          <w:b/>
          <w:lang w:val="en"/>
        </w:rPr>
        <w:t>escription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r w:rsidR="00C204BA">
        <w:rPr>
          <w:rStyle w:val="jlqj4b"/>
          <w:b/>
          <w:lang w:val="en"/>
        </w:rPr>
        <w:t>creature</w:t>
      </w:r>
      <w:r>
        <w:rPr>
          <w:rStyle w:val="jlqj4b"/>
          <w:lang w:val="en"/>
        </w:rPr>
        <w:t>. As in the picture below:</w:t>
      </w:r>
    </w:p>
    <w:p w14:paraId="0D2D3062" w14:textId="6A2C3884" w:rsidR="005563A6" w:rsidRDefault="00C204BA" w:rsidP="005563A6">
      <w:pPr>
        <w:rPr>
          <w:rFonts w:eastAsiaTheme="majorEastAsia" w:cstheme="majorBidi"/>
          <w:b/>
          <w:iCs/>
          <w:color w:val="A34A0D"/>
          <w:sz w:val="28"/>
        </w:rPr>
      </w:pPr>
      <w:r w:rsidRPr="00C204B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7200C853" wp14:editId="7332D293">
            <wp:extent cx="6626225" cy="4610735"/>
            <wp:effectExtent l="0" t="0" r="3175" b="0"/>
            <wp:docPr id="874495077" name="Картина 1" descr="Картина, която съдържа Човешко лице, текст, чове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5077" name="Картина 1" descr="Картина, която съдържа Човешко лице, текст, човек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4EA" w14:textId="5DB355DF" w:rsidR="005563A6" w:rsidRDefault="005563A6" w:rsidP="005563A6">
      <w:pPr>
        <w:spacing w:line="240" w:lineRule="auto"/>
        <w:rPr>
          <w:rFonts w:cstheme="minorHAnsi"/>
          <w:noProof/>
        </w:rPr>
      </w:pPr>
      <w:commentRangeStart w:id="14"/>
      <w:r>
        <w:rPr>
          <w:rFonts w:cstheme="minorHAnsi"/>
          <w:noProof/>
        </w:rPr>
        <w:lastRenderedPageBreak/>
        <w:t>The [</w:t>
      </w:r>
      <w:r w:rsidR="006C07B7"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>]</w:t>
      </w:r>
      <w:r>
        <w:rPr>
          <w:rFonts w:cstheme="minorHAnsi"/>
          <w:noProof/>
          <w:lang w:val="bg-BG"/>
        </w:rPr>
        <w:t xml:space="preserve"> </w:t>
      </w:r>
      <w:r>
        <w:rPr>
          <w:rFonts w:cstheme="minorHAnsi"/>
          <w:noProof/>
        </w:rPr>
        <w:t xml:space="preserve">button </w:t>
      </w:r>
      <w:commentRangeEnd w:id="14"/>
      <w:r w:rsidR="0061327D">
        <w:rPr>
          <w:rStyle w:val="CommentReference"/>
        </w:rPr>
        <w:commentReference w:id="14"/>
      </w:r>
      <w:r>
        <w:rPr>
          <w:rFonts w:cstheme="minorHAnsi"/>
          <w:noProof/>
        </w:rPr>
        <w:t xml:space="preserve">should be a link to the </w:t>
      </w:r>
      <w:r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 xml:space="preserve"> </w:t>
      </w:r>
      <w:r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C204BA">
        <w:rPr>
          <w:rFonts w:cstheme="minorHAnsi"/>
          <w:noProof/>
        </w:rPr>
        <w:t xml:space="preserve">creature </w:t>
      </w:r>
      <w:r>
        <w:rPr>
          <w:rFonts w:cstheme="minorHAnsi"/>
          <w:noProof/>
        </w:rPr>
        <w:t>post.</w:t>
      </w:r>
    </w:p>
    <w:p w14:paraId="4B3F7D8E" w14:textId="2EA82E39" w:rsidR="005563A6" w:rsidRPr="006C07B7" w:rsidRDefault="005563A6" w:rsidP="005563A6">
      <w:pPr>
        <w:rPr>
          <w:rFonts w:ascii="Consolas" w:hAnsi="Consolas"/>
          <w:b/>
          <w:bCs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</w:t>
      </w:r>
      <w:r w:rsidR="00C204BA">
        <w:t xml:space="preserve">creatures </w:t>
      </w:r>
      <w:r>
        <w:t xml:space="preserve">in the database yet, display </w:t>
      </w:r>
      <w:r>
        <w:rPr>
          <w:rFonts w:ascii="Consolas" w:hAnsi="Consolas"/>
          <w:b/>
          <w:bCs/>
        </w:rPr>
        <w:t>"</w:t>
      </w:r>
      <w:r w:rsidR="00C204BA">
        <w:rPr>
          <w:rFonts w:ascii="Consolas" w:hAnsi="Consolas"/>
          <w:b/>
          <w:bCs/>
        </w:rPr>
        <w:t>There are no posts yet...</w:t>
      </w:r>
      <w:r>
        <w:rPr>
          <w:rFonts w:ascii="Consolas" w:hAnsi="Consolas"/>
          <w:b/>
          <w:bCs/>
        </w:rPr>
        <w:t>"</w:t>
      </w:r>
      <w:r>
        <w:rPr>
          <w:rFonts w:ascii="Consolas" w:hAnsi="Consolas"/>
        </w:rPr>
        <w:t>.</w:t>
      </w:r>
    </w:p>
    <w:p w14:paraId="3EAAE7D9" w14:textId="05021A07" w:rsidR="005563A6" w:rsidRPr="00FA5A8E" w:rsidRDefault="00C204BA" w:rsidP="005563A6">
      <w:pPr>
        <w:rPr>
          <w:b/>
          <w:bCs/>
        </w:rPr>
      </w:pPr>
      <w:r w:rsidRPr="00C204BA">
        <w:rPr>
          <w:b/>
          <w:bCs/>
          <w:noProof/>
        </w:rPr>
        <w:drawing>
          <wp:inline distT="0" distB="0" distL="0" distR="0" wp14:anchorId="44F9BA45" wp14:editId="71F7F773">
            <wp:extent cx="6626225" cy="3078480"/>
            <wp:effectExtent l="0" t="0" r="3175" b="7620"/>
            <wp:docPr id="1034665882" name="Картина 1" descr="Картина, която съдържа екранна снимка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65882" name="Картина 1" descr="Картина, която съдържа екранна снимка, текс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Heading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5BC41ED6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 xml:space="preserve">Details] </w:t>
      </w:r>
      <w:r>
        <w:rPr>
          <w:rStyle w:val="jlqj4b"/>
          <w:lang w:val="en"/>
        </w:rPr>
        <w:t xml:space="preserve">on the </w:t>
      </w:r>
      <w:r w:rsidR="00FA5A8E">
        <w:rPr>
          <w:rStyle w:val="jlqj4b"/>
          <w:lang w:val="en"/>
        </w:rPr>
        <w:t>post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696952">
        <w:rPr>
          <w:rStyle w:val="jlqj4b"/>
          <w:lang w:val="en"/>
        </w:rPr>
        <w:t xml:space="preserve">creature's </w:t>
      </w:r>
      <w:r>
        <w:rPr>
          <w:rStyle w:val="jlqj4b"/>
          <w:lang w:val="en"/>
        </w:rPr>
        <w:t xml:space="preserve">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6DBF0808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530D754" w14:textId="2992EC68" w:rsidR="00696952" w:rsidRDefault="00696952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4A41E54" w14:textId="0DDFD46F" w:rsidR="005563A6" w:rsidRDefault="00696952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species</w:t>
      </w:r>
    </w:p>
    <w:p w14:paraId="1A8768C6" w14:textId="5EE54DE3" w:rsidR="005974E5" w:rsidRDefault="00696952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skin color</w:t>
      </w:r>
    </w:p>
    <w:p w14:paraId="277AE549" w14:textId="1DE9D3B6" w:rsidR="005974E5" w:rsidRDefault="00696952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eye color</w:t>
      </w:r>
    </w:p>
    <w:p w14:paraId="372C6D6F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4501EFA6" w14:textId="2E6BA338" w:rsidR="005563A6" w:rsidRPr="005974E5" w:rsidRDefault="00696952" w:rsidP="005974E5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765381D4" w14:textId="77777777" w:rsidR="005563A6" w:rsidRPr="0058591F" w:rsidRDefault="005563A6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3005902A" w14:textId="77777777" w:rsidR="009C0E46" w:rsidRPr="00DE4BAD" w:rsidRDefault="009C0E46" w:rsidP="009C0E4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b/>
        </w:rPr>
        <w:t xml:space="preserve">Votes for this post </w:t>
      </w:r>
    </w:p>
    <w:p w14:paraId="60787552" w14:textId="77777777" w:rsidR="009C0E46" w:rsidRPr="00F142AC" w:rsidRDefault="009C0E46" w:rsidP="009C0E46">
      <w:pPr>
        <w:pStyle w:val="ListParagraph"/>
        <w:numPr>
          <w:ilvl w:val="1"/>
          <w:numId w:val="7"/>
        </w:numPr>
        <w:rPr>
          <w:rFonts w:cstheme="minorHAnsi"/>
          <w:b/>
        </w:rPr>
      </w:pPr>
      <w:r>
        <w:rPr>
          <w:rStyle w:val="jlqj4b"/>
          <w:lang w:val="en"/>
        </w:rPr>
        <w:t>Total rating of votes</w:t>
      </w:r>
    </w:p>
    <w:p w14:paraId="0839B15F" w14:textId="77777777" w:rsidR="009C0E46" w:rsidRPr="00AF770C" w:rsidRDefault="009C0E46" w:rsidP="009C0E46">
      <w:pPr>
        <w:pStyle w:val="ListParagraph"/>
        <w:numPr>
          <w:ilvl w:val="1"/>
          <w:numId w:val="7"/>
        </w:numPr>
        <w:rPr>
          <w:rFonts w:cstheme="minorHAnsi"/>
          <w:lang w:val="bg-BG"/>
        </w:rPr>
      </w:pPr>
      <w:r>
        <w:rPr>
          <w:rStyle w:val="jlqj4b"/>
        </w:rPr>
        <w:t>I</w:t>
      </w:r>
      <w:r>
        <w:rPr>
          <w:rStyle w:val="jlqj4b"/>
          <w:lang w:val="en"/>
        </w:rPr>
        <w:t>f there are people who voted</w:t>
      </w:r>
      <w:r>
        <w:rPr>
          <w:rFonts w:cstheme="minorHAnsi"/>
        </w:rPr>
        <w:t xml:space="preserve">, separate </w:t>
      </w:r>
      <w:r>
        <w:rPr>
          <w:rFonts w:cstheme="minorHAnsi"/>
          <w:lang w:val="bg-BG"/>
        </w:rPr>
        <w:t>their email</w:t>
      </w:r>
      <w:r w:rsidRPr="00AF770C">
        <w:rPr>
          <w:rFonts w:cstheme="minorHAnsi"/>
          <w:lang w:val="bg-BG"/>
        </w:rPr>
        <w:t>s</w:t>
      </w:r>
      <w:r>
        <w:rPr>
          <w:rFonts w:cstheme="minorHAnsi"/>
        </w:rPr>
        <w:t xml:space="preserve"> </w:t>
      </w:r>
      <w:r w:rsidRPr="00AF770C">
        <w:rPr>
          <w:rFonts w:cstheme="minorHAnsi"/>
        </w:rPr>
        <w:t>with</w:t>
      </w:r>
      <w:r w:rsidRPr="00AF770C">
        <w:rPr>
          <w:rFonts w:cstheme="minorHAnsi"/>
          <w:b/>
          <w:bCs/>
        </w:rPr>
        <w:t xml:space="preserve"> comma</w:t>
      </w:r>
      <w:r w:rsidRPr="00AF770C">
        <w:rPr>
          <w:rFonts w:cstheme="minorHAnsi"/>
        </w:rPr>
        <w:t xml:space="preserve"> and </w:t>
      </w:r>
      <w:r w:rsidRPr="00DE4BAD">
        <w:rPr>
          <w:rFonts w:cstheme="minorHAnsi"/>
          <w:b/>
          <w:bCs/>
        </w:rPr>
        <w:t>space</w:t>
      </w:r>
      <w:r w:rsidRPr="00DE4BAD">
        <w:rPr>
          <w:rFonts w:cstheme="minorHAnsi"/>
          <w:b/>
        </w:rPr>
        <w:t xml:space="preserve"> ", "</w:t>
      </w:r>
    </w:p>
    <w:p w14:paraId="1F653DB8" w14:textId="04C0B1F8" w:rsidR="009C0E46" w:rsidRPr="0058591F" w:rsidRDefault="009C0E46" w:rsidP="0058591F">
      <w:pPr>
        <w:pStyle w:val="ListParagraph"/>
        <w:numPr>
          <w:ilvl w:val="1"/>
          <w:numId w:val="7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>
        <w:rPr>
          <w:rFonts w:cstheme="minorHAnsi"/>
          <w:b/>
          <w:bCs/>
          <w:lang w:val="bg-BG"/>
        </w:rPr>
        <w:t>No one has voted yet</w:t>
      </w:r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.</w:t>
      </w:r>
    </w:p>
    <w:p w14:paraId="7CA889A3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261545D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>If the user hasn</w:t>
      </w:r>
      <w:r w:rsidR="00696952">
        <w:rPr>
          <w:rStyle w:val="jlqj4b"/>
          <w:lang w:val="en"/>
        </w:rPr>
        <w:t>'</w:t>
      </w:r>
      <w:r>
        <w:rPr>
          <w:rStyle w:val="jlqj4b"/>
          <w:lang w:val="en"/>
        </w:rPr>
        <w:t xml:space="preserve">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1AEE5665" w:rsidR="005563A6" w:rsidRDefault="0072365B" w:rsidP="005563A6">
      <w:pPr>
        <w:rPr>
          <w:rStyle w:val="jlqj4b"/>
          <w:lang w:val="bg-BG"/>
        </w:rPr>
      </w:pPr>
      <w:r w:rsidRPr="0072365B">
        <w:rPr>
          <w:noProof/>
        </w:rPr>
        <w:lastRenderedPageBreak/>
        <w:t xml:space="preserve"> </w:t>
      </w:r>
      <w:r w:rsidRPr="0072365B">
        <w:rPr>
          <w:rStyle w:val="jlqj4b"/>
          <w:noProof/>
          <w:lang w:val="bg-BG"/>
        </w:rPr>
        <w:drawing>
          <wp:inline distT="0" distB="0" distL="0" distR="0" wp14:anchorId="6A57AA4A" wp14:editId="58154A63">
            <wp:extent cx="6626225" cy="4358640"/>
            <wp:effectExtent l="0" t="0" r="3175" b="3810"/>
            <wp:docPr id="951459834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9834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4D5E9F22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5A5C94">
        <w:rPr>
          <w:rFonts w:cstheme="minorHAnsi"/>
        </w:rPr>
        <w:t>Animal</w:t>
      </w:r>
      <w:r>
        <w:rPr>
          <w:rFonts w:cstheme="minorHAnsi"/>
        </w:rPr>
        <w:t xml:space="preserve"> Post)</w:t>
      </w:r>
    </w:p>
    <w:p w14:paraId="55C40F7A" w14:textId="00C66EF2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 w:rsidR="00D72D91">
        <w:rPr>
          <w:rStyle w:val="jlqj4b"/>
          <w:b/>
          <w:lang w:val="en"/>
        </w:rPr>
        <w:t>c</w:t>
      </w:r>
      <w:r w:rsidR="0072365B">
        <w:rPr>
          <w:rStyle w:val="jlqj4b"/>
          <w:b/>
          <w:lang w:val="en"/>
        </w:rPr>
        <w:t xml:space="preserve">reature </w:t>
      </w:r>
      <w:r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579AF388" w:rsidR="005563A6" w:rsidRDefault="0072365B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72365B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556CC253" wp14:editId="0C34609B">
            <wp:extent cx="6626225" cy="4572635"/>
            <wp:effectExtent l="0" t="0" r="3175" b="0"/>
            <wp:docPr id="1940132971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32971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680D9309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post), </w:t>
      </w:r>
      <w:del w:id="15" w:author="Boryana Dimitrova" w:date="2023-07-14T15:57:00Z">
        <w:r w:rsidDel="0026299C">
          <w:rPr>
            <w:rStyle w:val="jlqj4b"/>
            <w:lang w:val="en"/>
          </w:rPr>
          <w:delText xml:space="preserve">they </w:delText>
        </w:r>
      </w:del>
      <w:ins w:id="16" w:author="Boryana Dimitrova" w:date="2023-07-14T15:57:00Z">
        <w:r w:rsidR="0026299C">
          <w:rPr>
            <w:rStyle w:val="jlqj4b"/>
            <w:lang w:val="en"/>
          </w:rPr>
          <w:t xml:space="preserve">he/she </w:t>
        </w:r>
      </w:ins>
      <w:r>
        <w:rPr>
          <w:rStyle w:val="jlqj4b"/>
          <w:lang w:val="en"/>
        </w:rPr>
        <w:t xml:space="preserve">should see </w:t>
      </w:r>
      <w:del w:id="17" w:author="Darina" w:date="2023-07-17T12:53:00Z">
        <w:r w:rsidDel="00853F1E">
          <w:rPr>
            <w:rStyle w:val="jlqj4b"/>
            <w:lang w:val="en"/>
          </w:rPr>
          <w:delText xml:space="preserve">a </w:delText>
        </w:r>
      </w:del>
      <w:del w:id="18" w:author="Boryana Dimitrova" w:date="2023-07-14T15:57:00Z">
        <w:r w:rsidR="00D72D91" w:rsidDel="00390FBD">
          <w:rPr>
            <w:rStyle w:val="jlqj4b"/>
            <w:b/>
            <w:bCs/>
            <w:lang w:val="en"/>
          </w:rPr>
          <w:delText xml:space="preserve">voted </w:delText>
        </w:r>
      </w:del>
      <w:ins w:id="19" w:author="Boryana Dimitrova" w:date="2023-07-14T15:57:00Z">
        <w:r w:rsidR="00390FBD">
          <w:rPr>
            <w:rStyle w:val="jlqj4b"/>
            <w:b/>
            <w:bCs/>
            <w:lang w:val="en"/>
          </w:rPr>
          <w:t xml:space="preserve">the vote </w:t>
        </w:r>
      </w:ins>
      <w:r w:rsidR="00502FFA">
        <w:rPr>
          <w:rStyle w:val="jlqj4b"/>
          <w:b/>
          <w:bCs/>
          <w:lang w:val="en"/>
        </w:rPr>
        <w:t>button</w:t>
      </w:r>
      <w:ins w:id="20" w:author="Boryana Dimitrova" w:date="2023-07-14T15:58:00Z">
        <w:r w:rsidR="008908E0">
          <w:rPr>
            <w:rStyle w:val="jlqj4b"/>
            <w:b/>
            <w:bCs/>
            <w:lang w:val="en"/>
          </w:rPr>
          <w:t>.</w:t>
        </w:r>
      </w:ins>
    </w:p>
    <w:p w14:paraId="598E0908" w14:textId="02957AE1" w:rsidR="005563A6" w:rsidRDefault="00D72D91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D72D91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5AF535F7" wp14:editId="7513B998">
            <wp:extent cx="6626225" cy="4572635"/>
            <wp:effectExtent l="0" t="0" r="3175" b="0"/>
            <wp:docPr id="542511326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1326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1B814699" w:rsidR="005563A6" w:rsidRDefault="009C0E46" w:rsidP="005563A6">
      <w:pPr>
        <w:pStyle w:val="Heading4"/>
        <w:rPr>
          <w:rFonts w:cstheme="minorHAnsi"/>
        </w:rPr>
      </w:pPr>
      <w:r>
        <w:rPr>
          <w:rFonts w:cstheme="minorHAnsi"/>
        </w:rPr>
        <w:t>Vote</w:t>
      </w:r>
      <w:del w:id="21" w:author="Darina" w:date="2023-07-18T14:41:00Z">
        <w:r w:rsidDel="00A40D19">
          <w:rPr>
            <w:rFonts w:cstheme="minorHAnsi"/>
          </w:rPr>
          <w:delText>d</w:delText>
        </w:r>
      </w:del>
      <w:r>
        <w:rPr>
          <w:rFonts w:cstheme="minorHAnsi"/>
        </w:rPr>
        <w:t xml:space="preserve"> </w:t>
      </w:r>
      <w:r w:rsidR="005563A6">
        <w:rPr>
          <w:rFonts w:cstheme="minorHAnsi"/>
        </w:rPr>
        <w:t xml:space="preserve">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 w:rsidR="00C35C31"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6B77A410" w14:textId="02DDEB9E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Any registered user who is </w:t>
      </w:r>
      <w:r>
        <w:rPr>
          <w:rStyle w:val="jlqj4b"/>
          <w:b/>
          <w:lang w:val="en"/>
        </w:rPr>
        <w:t>not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of the current post </w:t>
      </w:r>
      <w:r>
        <w:rPr>
          <w:rStyle w:val="jlqj4b"/>
        </w:rPr>
        <w:t>should</w:t>
      </w:r>
      <w:r>
        <w:rPr>
          <w:rStyle w:val="jlqj4b"/>
          <w:lang w:val="en"/>
        </w:rPr>
        <w:t xml:space="preserve"> be able </w:t>
      </w:r>
      <w:r>
        <w:rPr>
          <w:rStyle w:val="jlqj4b"/>
          <w:b/>
          <w:lang w:val="en"/>
        </w:rPr>
        <w:t xml:space="preserve">to </w:t>
      </w:r>
      <w:r w:rsidR="009C0E46">
        <w:rPr>
          <w:rStyle w:val="jlqj4b"/>
          <w:b/>
          <w:lang w:val="en"/>
        </w:rPr>
        <w:t>vote</w:t>
      </w:r>
      <w:del w:id="22" w:author="Boryana Dimitrova" w:date="2023-07-14T15:58:00Z">
        <w:r w:rsidR="009C0E46" w:rsidDel="00C0785E">
          <w:rPr>
            <w:rStyle w:val="jlqj4b"/>
            <w:b/>
            <w:lang w:val="en"/>
          </w:rPr>
          <w:delText>d</w:delText>
        </w:r>
      </w:del>
      <w:r>
        <w:rPr>
          <w:rStyle w:val="jlqj4b"/>
          <w:lang w:val="en"/>
        </w:rPr>
        <w:t xml:space="preserve">. </w:t>
      </w:r>
    </w:p>
    <w:p w14:paraId="67DDE2DC" w14:textId="0341BA1D" w:rsidR="005563A6" w:rsidDel="001D18E2" w:rsidRDefault="001D18E2" w:rsidP="00F55248">
      <w:pPr>
        <w:rPr>
          <w:del w:id="23" w:author="Boryana Dimitrova" w:date="2023-07-14T15:58:00Z"/>
          <w:rStyle w:val="eop"/>
          <w:rFonts w:ascii="Calibri" w:hAnsi="Calibri" w:cs="Calibri"/>
          <w:color w:val="000000"/>
          <w:shd w:val="clear" w:color="auto" w:fill="FFFFFF"/>
        </w:rPr>
      </w:pPr>
      <w:ins w:id="24" w:author="Boryana Dimitrova" w:date="2023-07-14T15:58:00Z">
        <w:r>
          <w:rPr>
            <w:rStyle w:val="normaltextrun"/>
            <w:rFonts w:ascii="Calibri" w:hAnsi="Calibri" w:cs="Calibri"/>
            <w:color w:val="000000"/>
            <w:shd w:val="clear" w:color="auto" w:fill="FFFFFF"/>
            <w:lang w:val="en"/>
          </w:rPr>
          <w:t xml:space="preserve">When he or she </w:t>
        </w:r>
        <w:r>
          <w:rPr>
            <w:rStyle w:val="normaltextrun"/>
            <w:rFonts w:ascii="Calibri" w:hAnsi="Calibri" w:cs="Calibri"/>
            <w:b/>
            <w:bCs/>
            <w:color w:val="000000"/>
            <w:shd w:val="clear" w:color="auto" w:fill="FFFFFF"/>
            <w:lang w:val="en-GB"/>
          </w:rPr>
          <w:t>click on [Vote]</w:t>
        </w:r>
        <w:r>
          <w:rPr>
            <w:rStyle w:val="normaltextrun"/>
            <w:rFonts w:ascii="Calibri" w:hAnsi="Calibri" w:cs="Calibri"/>
            <w:color w:val="000000"/>
            <w:shd w:val="clear" w:color="auto" w:fill="FFFFFF"/>
            <w:lang w:val="en"/>
          </w:rPr>
          <w:t xml:space="preserve">, his/her </w:t>
        </w:r>
        <w:r>
          <w:rPr>
            <w:rStyle w:val="normaltextrun"/>
            <w:rFonts w:ascii="Calibri" w:hAnsi="Calibri" w:cs="Calibri"/>
            <w:b/>
            <w:bCs/>
            <w:color w:val="000000"/>
            <w:shd w:val="clear" w:color="auto" w:fill="FFFFFF"/>
            <w:lang w:val="en"/>
          </w:rPr>
          <w:t>user ID</w:t>
        </w:r>
        <w:r>
          <w:rPr>
            <w:rStyle w:val="normaltextrun"/>
            <w:rFonts w:ascii="Calibri" w:hAnsi="Calibri" w:cs="Calibri"/>
            <w:color w:val="000000"/>
            <w:shd w:val="clear" w:color="auto" w:fill="FFFFFF"/>
            <w:lang w:val="en"/>
          </w:rPr>
          <w:t xml:space="preserve"> should be added to the </w:t>
        </w:r>
      </w:ins>
      <w:ins w:id="25" w:author="Boryana Dimitrova" w:date="2023-07-14T15:59:00Z">
        <w:r>
          <w:rPr>
            <w:rStyle w:val="normaltextrun"/>
            <w:rFonts w:ascii="Calibri" w:hAnsi="Calibri" w:cs="Calibri"/>
            <w:b/>
            <w:bCs/>
            <w:color w:val="000000"/>
            <w:shd w:val="clear" w:color="auto" w:fill="FFFFFF"/>
          </w:rPr>
          <w:t>"</w:t>
        </w:r>
      </w:ins>
      <w:ins w:id="26" w:author="Boryana Dimitrova" w:date="2023-07-14T15:58:00Z">
        <w:r>
          <w:rPr>
            <w:rStyle w:val="normaltextrun"/>
            <w:rFonts w:ascii="Calibri" w:hAnsi="Calibri" w:cs="Calibri"/>
            <w:b/>
            <w:bCs/>
            <w:color w:val="000000"/>
            <w:shd w:val="clear" w:color="auto" w:fill="FFFFFF"/>
            <w:lang w:val="en"/>
          </w:rPr>
          <w:t>voted</w:t>
        </w:r>
      </w:ins>
      <w:ins w:id="27" w:author="Boryana Dimitrova" w:date="2023-07-14T15:59:00Z">
        <w:r>
          <w:rPr>
            <w:rStyle w:val="normaltextrun"/>
            <w:rFonts w:ascii="Calibri" w:hAnsi="Calibri" w:cs="Calibri"/>
            <w:b/>
            <w:bCs/>
            <w:color w:val="000000"/>
            <w:shd w:val="clear" w:color="auto" w:fill="FFFFFF"/>
          </w:rPr>
          <w:t>"</w:t>
        </w:r>
      </w:ins>
      <w:ins w:id="28" w:author="Boryana Dimitrova" w:date="2023-07-14T15:58:00Z">
        <w:r>
          <w:rPr>
            <w:rStyle w:val="normaltextrun"/>
            <w:rFonts w:ascii="Calibri" w:hAnsi="Calibri" w:cs="Calibri"/>
            <w:b/>
            <w:bCs/>
            <w:color w:val="000000"/>
            <w:shd w:val="clear" w:color="auto" w:fill="FFFFFF"/>
            <w:lang w:val="en"/>
          </w:rPr>
          <w:t xml:space="preserve"> </w:t>
        </w:r>
        <w:r>
          <w:rPr>
            <w:rStyle w:val="normaltextrun"/>
            <w:rFonts w:ascii="Calibri" w:hAnsi="Calibri" w:cs="Calibri"/>
            <w:color w:val="000000"/>
            <w:shd w:val="clear" w:color="auto" w:fill="FFFFFF"/>
            <w:lang w:val="en"/>
          </w:rPr>
          <w:t xml:space="preserve">collection </w:t>
        </w:r>
        <w:r>
          <w:rPr>
            <w:rStyle w:val="normaltextrun"/>
            <w:rFonts w:ascii="Calibri" w:hAnsi="Calibri" w:cs="Calibri"/>
            <w:color w:val="000000"/>
            <w:shd w:val="clear" w:color="auto" w:fill="FFFFFF"/>
            <w:lang w:val="en-GB"/>
          </w:rPr>
          <w:t xml:space="preserve">the post and the user should be </w:t>
        </w:r>
        <w:r>
          <w:rPr>
            <w:rStyle w:val="normaltextrun"/>
            <w:rFonts w:ascii="Calibri" w:hAnsi="Calibri" w:cs="Calibri"/>
            <w:b/>
            <w:bCs/>
            <w:color w:val="000000"/>
            <w:shd w:val="clear" w:color="auto" w:fill="FFFFFF"/>
            <w:lang w:val="en-GB"/>
          </w:rPr>
          <w:t>redirected</w:t>
        </w:r>
        <w:r>
          <w:rPr>
            <w:rStyle w:val="normaltextrun"/>
            <w:rFonts w:ascii="Calibri" w:hAnsi="Calibri" w:cs="Calibri"/>
            <w:color w:val="000000"/>
            <w:shd w:val="clear" w:color="auto" w:fill="FFFFFF"/>
            <w:lang w:val="en-GB"/>
          </w:rPr>
          <w:t xml:space="preserve"> to the </w:t>
        </w:r>
        <w:r>
          <w:rPr>
            <w:rStyle w:val="normaltextrun"/>
            <w:rFonts w:ascii="Calibri" w:hAnsi="Calibri" w:cs="Calibri"/>
            <w:b/>
            <w:bCs/>
            <w:color w:val="000000"/>
            <w:shd w:val="clear" w:color="auto" w:fill="FFFFFF"/>
            <w:lang w:val="en-GB"/>
          </w:rPr>
          <w:t>details</w:t>
        </w:r>
        <w:r>
          <w:rPr>
            <w:rStyle w:val="normaltextrun"/>
            <w:rFonts w:ascii="Calibri" w:hAnsi="Calibri" w:cs="Calibri"/>
            <w:color w:val="000000"/>
            <w:shd w:val="clear" w:color="auto" w:fill="FFFFFF"/>
            <w:lang w:val="en-GB"/>
          </w:rPr>
          <w:t xml:space="preserve"> page for the current</w:t>
        </w:r>
        <w:r>
          <w:rPr>
            <w:rStyle w:val="normaltextrun"/>
            <w:rFonts w:ascii="Calibri" w:hAnsi="Calibri" w:cs="Calibri"/>
            <w:b/>
            <w:bCs/>
            <w:color w:val="000000"/>
            <w:shd w:val="clear" w:color="auto" w:fill="FFFFFF"/>
            <w:lang w:val="en"/>
          </w:rPr>
          <w:t xml:space="preserve"> creature post</w:t>
        </w:r>
        <w:r>
          <w:rPr>
            <w:rStyle w:val="normaltextrun"/>
            <w:rFonts w:ascii="Calibri" w:hAnsi="Calibri" w:cs="Calibri"/>
            <w:color w:val="000000"/>
            <w:shd w:val="clear" w:color="auto" w:fill="FFFFFF"/>
            <w:lang w:val="en-GB"/>
          </w:rPr>
          <w:t>.</w:t>
        </w:r>
        <w:r>
          <w:rPr>
            <w:rStyle w:val="eop"/>
            <w:rFonts w:ascii="Calibri" w:hAnsi="Calibri" w:cs="Calibri"/>
            <w:color w:val="000000"/>
            <w:shd w:val="clear" w:color="auto" w:fill="FFFFFF"/>
          </w:rPr>
          <w:t> </w:t>
        </w:r>
      </w:ins>
      <w:del w:id="29" w:author="Boryana Dimitrova" w:date="2023-07-14T15:58:00Z">
        <w:r w:rsidR="005563A6" w:rsidDel="001D18E2">
          <w:rPr>
            <w:rStyle w:val="jlqj4b"/>
            <w:lang w:val="en"/>
          </w:rPr>
          <w:delText xml:space="preserve">When </w:delText>
        </w:r>
        <w:r w:rsidR="005563A6" w:rsidDel="00252B07">
          <w:rPr>
            <w:rStyle w:val="jlqj4b"/>
            <w:lang w:val="en"/>
          </w:rPr>
          <w:delText>they</w:delText>
        </w:r>
        <w:r w:rsidR="005563A6" w:rsidDel="00252B07">
          <w:rPr>
            <w:rFonts w:cstheme="minorHAnsi"/>
            <w:lang w:val="en"/>
          </w:rPr>
          <w:delText xml:space="preserve"> </w:delText>
        </w:r>
        <w:r w:rsidR="005563A6" w:rsidDel="001D18E2">
          <w:rPr>
            <w:rFonts w:cstheme="minorHAnsi"/>
            <w:b/>
            <w:bCs/>
          </w:rPr>
          <w:delText>click on [</w:delText>
        </w:r>
        <w:r w:rsidR="009C0E46" w:rsidDel="001D18E2">
          <w:rPr>
            <w:rFonts w:cstheme="minorHAnsi"/>
            <w:b/>
            <w:bCs/>
          </w:rPr>
          <w:delText>Vote</w:delText>
        </w:r>
        <w:r w:rsidR="009C0E46" w:rsidDel="00891D01">
          <w:rPr>
            <w:rFonts w:cstheme="minorHAnsi"/>
            <w:b/>
            <w:bCs/>
          </w:rPr>
          <w:delText>d</w:delText>
        </w:r>
        <w:r w:rsidR="005563A6" w:rsidDel="001D18E2">
          <w:rPr>
            <w:rFonts w:cstheme="minorHAnsi"/>
            <w:b/>
            <w:bCs/>
          </w:rPr>
          <w:delText>]</w:delText>
        </w:r>
        <w:r w:rsidR="005563A6" w:rsidDel="001D18E2">
          <w:rPr>
            <w:rStyle w:val="jlqj4b"/>
            <w:lang w:val="en"/>
          </w:rPr>
          <w:delText xml:space="preserve">, their </w:delText>
        </w:r>
        <w:r w:rsidR="005563A6" w:rsidDel="001D18E2">
          <w:rPr>
            <w:rStyle w:val="jlqj4b"/>
            <w:b/>
            <w:bCs/>
            <w:lang w:val="en"/>
          </w:rPr>
          <w:delText>user ID</w:delText>
        </w:r>
        <w:r w:rsidR="005563A6" w:rsidDel="001D18E2">
          <w:rPr>
            <w:rStyle w:val="jlqj4b"/>
            <w:lang w:val="en"/>
          </w:rPr>
          <w:delText xml:space="preserve"> should be added to the </w:delText>
        </w:r>
        <w:r w:rsidR="00C35C31" w:rsidDel="001D18E2">
          <w:rPr>
            <w:rFonts w:cstheme="minorHAnsi"/>
            <w:b/>
            <w:noProof/>
          </w:rPr>
          <w:delText>donation</w:delText>
        </w:r>
        <w:r w:rsidR="005563A6" w:rsidDel="001D18E2">
          <w:rPr>
            <w:rFonts w:cstheme="minorHAnsi"/>
            <w:b/>
            <w:noProof/>
          </w:rPr>
          <w:delText xml:space="preserve"> </w:delText>
        </w:r>
        <w:r w:rsidR="005563A6" w:rsidDel="001D18E2">
          <w:rPr>
            <w:rFonts w:cstheme="minorHAnsi"/>
            <w:bCs/>
            <w:noProof/>
          </w:rPr>
          <w:delText xml:space="preserve">collection </w:delText>
        </w:r>
        <w:r w:rsidR="005563A6" w:rsidDel="001D18E2">
          <w:rPr>
            <w:rFonts w:cstheme="minorHAnsi"/>
          </w:rPr>
          <w:delText xml:space="preserve">of the </w:delText>
        </w:r>
        <w:r w:rsidR="00C35C31" w:rsidDel="001D18E2">
          <w:rPr>
            <w:rFonts w:cstheme="minorHAnsi"/>
          </w:rPr>
          <w:delText>post</w:delText>
        </w:r>
        <w:r w:rsidR="005563A6" w:rsidDel="001D18E2">
          <w:rPr>
            <w:rFonts w:cstheme="minorHAnsi"/>
          </w:rPr>
          <w:delText xml:space="preserve"> and the user should be </w:delText>
        </w:r>
        <w:r w:rsidR="005563A6" w:rsidDel="001D18E2">
          <w:rPr>
            <w:rFonts w:cstheme="minorHAnsi"/>
            <w:b/>
            <w:bCs/>
          </w:rPr>
          <w:delText>redirected</w:delText>
        </w:r>
        <w:r w:rsidR="005563A6" w:rsidDel="001D18E2">
          <w:rPr>
            <w:rFonts w:cstheme="minorHAnsi"/>
          </w:rPr>
          <w:delText xml:space="preserve"> to the </w:delText>
        </w:r>
        <w:r w:rsidR="005563A6" w:rsidDel="001D18E2">
          <w:rPr>
            <w:rFonts w:cstheme="minorHAnsi"/>
            <w:b/>
            <w:bCs/>
          </w:rPr>
          <w:delText>details</w:delText>
        </w:r>
        <w:r w:rsidR="005563A6" w:rsidDel="001D18E2">
          <w:rPr>
            <w:rFonts w:cstheme="minorHAnsi"/>
          </w:rPr>
          <w:delText xml:space="preserve"> page for the current</w:delText>
        </w:r>
        <w:r w:rsidR="005563A6" w:rsidDel="001D18E2">
          <w:rPr>
            <w:rStyle w:val="jlqj4b"/>
            <w:b/>
            <w:lang w:val="en"/>
          </w:rPr>
          <w:delText xml:space="preserve"> </w:delText>
        </w:r>
        <w:r w:rsidR="009C0E46" w:rsidDel="001D18E2">
          <w:rPr>
            <w:rStyle w:val="jlqj4b"/>
            <w:b/>
            <w:lang w:val="en"/>
          </w:rPr>
          <w:delText xml:space="preserve">creature </w:delText>
        </w:r>
        <w:r w:rsidR="005563A6" w:rsidDel="001D18E2">
          <w:rPr>
            <w:rStyle w:val="jlqj4b"/>
            <w:b/>
            <w:lang w:val="en"/>
          </w:rPr>
          <w:delText>post</w:delText>
        </w:r>
        <w:r w:rsidR="005563A6" w:rsidDel="001D18E2">
          <w:rPr>
            <w:rFonts w:cstheme="minorHAnsi"/>
          </w:rPr>
          <w:delText>.</w:delText>
        </w:r>
      </w:del>
    </w:p>
    <w:p w14:paraId="5E7ABF24" w14:textId="77777777" w:rsidR="001D18E2" w:rsidRDefault="001D18E2" w:rsidP="005563A6">
      <w:pPr>
        <w:rPr>
          <w:ins w:id="30" w:author="Boryana Dimitrova" w:date="2023-07-14T15:59:00Z"/>
          <w:rStyle w:val="jlqj4b"/>
          <w:rFonts w:cstheme="minorHAnsi"/>
        </w:rPr>
      </w:pPr>
    </w:p>
    <w:p w14:paraId="63C08BCF" w14:textId="3433EB72" w:rsidR="00F55248" w:rsidRDefault="00F55248" w:rsidP="00F55248">
      <w:pPr>
        <w:rPr>
          <w:lang w:val="bg-BG"/>
        </w:rPr>
      </w:pPr>
      <w:r>
        <w:rPr>
          <w:rStyle w:val="jlqj4b"/>
          <w:lang w:val="en"/>
        </w:rPr>
        <w:t>I</w:t>
      </w:r>
      <w:r w:rsidRPr="00C5789F">
        <w:rPr>
          <w:rStyle w:val="jlqj4b"/>
          <w:lang w:val="en"/>
        </w:rPr>
        <w:t>n the list</w:t>
      </w:r>
      <w:del w:id="31" w:author="Darina" w:date="2023-07-18T06:41:00Z">
        <w:r w:rsidRPr="00C5789F" w:rsidDel="002D48D5">
          <w:rPr>
            <w:rStyle w:val="jlqj4b"/>
            <w:lang w:val="en"/>
          </w:rPr>
          <w:delText>-</w:delText>
        </w:r>
      </w:del>
      <w:r w:rsidRPr="00C5789F">
        <w:t xml:space="preserve"> </w:t>
      </w:r>
      <w:r w:rsidRPr="00C5789F">
        <w:rPr>
          <w:rStyle w:val="jlqj4b"/>
          <w:b/>
          <w:lang w:val="en"/>
        </w:rPr>
        <w:t>People who voted for the post</w:t>
      </w:r>
      <w:r>
        <w:rPr>
          <w:rStyle w:val="jlqj4b"/>
          <w:lang w:val="en"/>
        </w:rPr>
        <w:t xml:space="preserve">, the </w:t>
      </w:r>
      <w:r w:rsidRPr="00690C6C">
        <w:rPr>
          <w:rStyle w:val="jlqj4b"/>
          <w:b/>
          <w:lang w:val="en"/>
        </w:rPr>
        <w:t>emails</w:t>
      </w:r>
      <w:r>
        <w:rPr>
          <w:rStyle w:val="jlqj4b"/>
          <w:lang w:val="en"/>
        </w:rPr>
        <w:t xml:space="preserve"> of the people who voted must be displayed.</w:t>
      </w:r>
    </w:p>
    <w:p w14:paraId="6CC06800" w14:textId="77777777" w:rsidR="00F55248" w:rsidRPr="00690C6C" w:rsidRDefault="00F55248" w:rsidP="00F55248">
      <w:pPr>
        <w:rPr>
          <w:rStyle w:val="jlqj4b"/>
          <w:lang w:val="bg-BG"/>
        </w:rPr>
      </w:pPr>
      <w:r>
        <w:rPr>
          <w:rStyle w:val="jlqj4b"/>
          <w:lang w:val="en"/>
        </w:rPr>
        <w:t>If a user has once voted on the post,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he should see </w:t>
      </w:r>
      <w:r w:rsidRPr="00A94C93">
        <w:rPr>
          <w:rFonts w:cstheme="minorHAnsi"/>
        </w:rPr>
        <w:t>"</w:t>
      </w:r>
      <w:r w:rsidRPr="00C5789F">
        <w:rPr>
          <w:b/>
          <w:lang w:val="bg-BG"/>
        </w:rPr>
        <w:t xml:space="preserve">Thanks </w:t>
      </w:r>
      <w:proofErr w:type="gramStart"/>
      <w:r w:rsidRPr="00C5789F">
        <w:rPr>
          <w:b/>
          <w:lang w:val="bg-BG"/>
        </w:rPr>
        <w:t>For</w:t>
      </w:r>
      <w:proofErr w:type="gramEnd"/>
      <w:r w:rsidRPr="00C5789F">
        <w:rPr>
          <w:b/>
          <w:lang w:val="bg-BG"/>
        </w:rPr>
        <w:t xml:space="preserve"> Voting</w:t>
      </w:r>
      <w:r w:rsidRPr="00A94C93">
        <w:rPr>
          <w:rFonts w:cstheme="minorHAnsi"/>
        </w:rPr>
        <w:t>"</w:t>
      </w:r>
      <w:r>
        <w:rPr>
          <w:rStyle w:val="jlqj4b"/>
        </w:rPr>
        <w:t xml:space="preserve"> and </w:t>
      </w:r>
      <w:r>
        <w:rPr>
          <w:rStyle w:val="jlqj4b"/>
          <w:lang w:val="en"/>
        </w:rPr>
        <w:t>in the list</w:t>
      </w:r>
      <w:del w:id="32" w:author="Darina" w:date="2023-07-18T06:41:00Z">
        <w:r w:rsidDel="002D48D5">
          <w:rPr>
            <w:rStyle w:val="jlqj4b"/>
            <w:lang w:val="en"/>
          </w:rPr>
          <w:delText>-</w:delText>
        </w:r>
      </w:del>
      <w:r w:rsidRPr="00C5789F">
        <w:rPr>
          <w:rStyle w:val="jlqj4b"/>
          <w:b/>
          <w:lang w:val="en"/>
        </w:rPr>
        <w:t xml:space="preserve"> People who voted for the post</w:t>
      </w:r>
      <w:r>
        <w:rPr>
          <w:rStyle w:val="jlqj4b"/>
          <w:lang w:val="en"/>
        </w:rPr>
        <w:t>, his</w:t>
      </w:r>
      <w:r>
        <w:rPr>
          <w:rStyle w:val="jlqj4b"/>
        </w:rPr>
        <w:t xml:space="preserve"> email</w:t>
      </w:r>
      <w:r>
        <w:rPr>
          <w:rStyle w:val="jlqj4b"/>
          <w:lang w:val="en"/>
        </w:rPr>
        <w:t xml:space="preserve"> should be displayed.</w:t>
      </w:r>
    </w:p>
    <w:p w14:paraId="46B6BD8A" w14:textId="6EB2252D" w:rsidR="005563A6" w:rsidRDefault="00F817F6" w:rsidP="005563A6">
      <w:pPr>
        <w:rPr>
          <w:rStyle w:val="jlqj4b"/>
          <w:b/>
          <w:bCs/>
        </w:rPr>
      </w:pPr>
      <w:r w:rsidRPr="00F817F6">
        <w:rPr>
          <w:noProof/>
        </w:rPr>
        <w:lastRenderedPageBreak/>
        <w:t xml:space="preserve"> </w:t>
      </w:r>
      <w:r w:rsidRPr="00F817F6">
        <w:rPr>
          <w:rStyle w:val="jlqj4b"/>
          <w:b/>
          <w:bCs/>
          <w:noProof/>
        </w:rPr>
        <w:drawing>
          <wp:inline distT="0" distB="0" distL="0" distR="0" wp14:anchorId="19E66DAE" wp14:editId="142629F0">
            <wp:extent cx="6626225" cy="4766310"/>
            <wp:effectExtent l="0" t="0" r="3175" b="0"/>
            <wp:docPr id="1916394365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94365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42CD" w14:textId="23B0123A" w:rsidR="005563A6" w:rsidRDefault="005563A6" w:rsidP="005563A6">
      <w:pPr>
        <w:pStyle w:val="Heading4"/>
        <w:rPr>
          <w:noProof/>
        </w:rPr>
      </w:pPr>
      <w:r>
        <w:t xml:space="preserve">Add </w:t>
      </w:r>
      <w:r w:rsidR="00905D92">
        <w:rPr>
          <w:rFonts w:cstheme="minorHAnsi"/>
        </w:rPr>
        <w:t xml:space="preserve">Creature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519B359" w14:textId="1FEF111B" w:rsidR="005563A6" w:rsidRDefault="005563A6" w:rsidP="005563A6">
      <w:r>
        <w:t xml:space="preserve">The </w:t>
      </w:r>
      <w:del w:id="33" w:author="Boryana Dimitrova" w:date="2023-07-14T15:59:00Z">
        <w:r w:rsidDel="005A0BF1">
          <w:rPr>
            <w:b/>
          </w:rPr>
          <w:delText xml:space="preserve">add </w:delText>
        </w:r>
      </w:del>
      <w:ins w:id="34" w:author="Boryana Dimitrova" w:date="2023-07-14T15:59:00Z">
        <w:r w:rsidR="005A0BF1">
          <w:rPr>
            <w:b/>
          </w:rPr>
          <w:t xml:space="preserve">create </w:t>
        </w:r>
      </w:ins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a new </w:t>
      </w:r>
      <w:del w:id="35" w:author="Boryana Dimitrova" w:date="2023-07-14T15:59:00Z">
        <w:r w:rsidR="00A42937" w:rsidDel="005A0BF1">
          <w:delText>animal</w:delText>
        </w:r>
        <w:r w:rsidDel="005A0BF1">
          <w:delText xml:space="preserve"> </w:delText>
        </w:r>
      </w:del>
      <w:ins w:id="36" w:author="Boryana Dimitrova" w:date="2023-07-14T15:59:00Z">
        <w:r w:rsidR="005A0BF1">
          <w:t xml:space="preserve">creature </w:t>
        </w:r>
      </w:ins>
      <w:r>
        <w:t xml:space="preserve">post.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 w:rsidR="00F817F6">
        <w:rPr>
          <w:rFonts w:cstheme="minorHAnsi"/>
          <w:b/>
          <w:bCs/>
        </w:rPr>
        <w:t>all-posts</w:t>
      </w:r>
      <w:r w:rsidR="00F817F6">
        <w:rPr>
          <w:rFonts w:cstheme="minorHAnsi"/>
        </w:rPr>
        <w:t xml:space="preserve"> </w:t>
      </w:r>
      <w:r>
        <w:rPr>
          <w:rFonts w:cstheme="minorHAnsi"/>
        </w:rPr>
        <w:t>page.</w:t>
      </w:r>
    </w:p>
    <w:p w14:paraId="2602475C" w14:textId="0A13E347" w:rsidR="005563A6" w:rsidRDefault="00905D92" w:rsidP="005563A6">
      <w:pPr>
        <w:rPr>
          <w:lang w:val="bg-BG"/>
        </w:rPr>
      </w:pPr>
      <w:r w:rsidRPr="00905D92">
        <w:rPr>
          <w:noProof/>
        </w:rPr>
        <w:lastRenderedPageBreak/>
        <w:t xml:space="preserve"> </w:t>
      </w:r>
      <w:r w:rsidRPr="00905D92">
        <w:rPr>
          <w:noProof/>
          <w:lang w:val="bg-BG"/>
        </w:rPr>
        <w:drawing>
          <wp:inline distT="0" distB="0" distL="0" distR="0" wp14:anchorId="6A366F6E" wp14:editId="08222F9F">
            <wp:extent cx="6626225" cy="4331335"/>
            <wp:effectExtent l="0" t="0" r="3175" b="0"/>
            <wp:docPr id="1239688670" name="Картина 1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88670" name="Картина 1" descr="Картина, която съдържа текст, екранна снимка, Дигитална композиция, Компютърна игр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48B9" w14:textId="4C2C5421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Delete </w:t>
      </w:r>
      <w:r w:rsidR="00905D92">
        <w:rPr>
          <w:rFonts w:cstheme="minorHAnsi"/>
        </w:rPr>
        <w:t xml:space="preserve">Creature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5CE3353F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="00905D92">
        <w:rPr>
          <w:rStyle w:val="jlqj4b"/>
          <w:lang w:val="en"/>
        </w:rPr>
        <w:t xml:space="preserve">creature </w:t>
      </w:r>
      <w:r>
        <w:rPr>
          <w:rStyle w:val="jlqj4b"/>
          <w:lang w:val="en"/>
        </w:rPr>
        <w:t xml:space="preserve">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delete the current </w:t>
      </w:r>
      <w:r w:rsidR="00A42937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 from the database. After that, they should be redirected to the </w:t>
      </w:r>
      <w:r w:rsidR="00905D92">
        <w:rPr>
          <w:rStyle w:val="jlqj4b"/>
          <w:b/>
          <w:bCs/>
          <w:lang w:val="en"/>
        </w:rPr>
        <w:t>all-posts</w:t>
      </w:r>
      <w:r w:rsidR="00905D92"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137E99AA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905D92">
        <w:rPr>
          <w:rFonts w:cstheme="minorHAnsi"/>
        </w:rPr>
        <w:t xml:space="preserve">Creature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24B7BA58" w:rsidR="005563A6" w:rsidRPr="00AA55AD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r w:rsidR="00905D92">
        <w:rPr>
          <w:rStyle w:val="jlqj4b"/>
          <w:b/>
          <w:lang w:val="en"/>
        </w:rPr>
        <w:t xml:space="preserve">creature </w:t>
      </w:r>
      <w:r>
        <w:rPr>
          <w:rStyle w:val="jlqj4b"/>
          <w:b/>
          <w:lang w:val="en"/>
        </w:rPr>
        <w:t>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A4293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 xml:space="preserve">the </w:t>
      </w:r>
      <w:r w:rsidR="00470C1B">
        <w:rPr>
          <w:rStyle w:val="jlqj4b"/>
        </w:rPr>
        <w:t>creature</w:t>
      </w:r>
      <w:r w:rsidR="00470C1B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r w:rsidR="00AD7C4B">
        <w:rPr>
          <w:rStyle w:val="jlqj4b"/>
          <w:b/>
        </w:rPr>
        <w:t>c</w:t>
      </w:r>
      <w:r w:rsidR="00470C1B">
        <w:rPr>
          <w:rStyle w:val="jlqj4b"/>
          <w:b/>
        </w:rPr>
        <w:t>reature</w:t>
      </w:r>
      <w:r w:rsidR="00470C1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 details page</w:t>
      </w:r>
      <w:r>
        <w:rPr>
          <w:rStyle w:val="jlqj4b"/>
          <w:lang w:val="en"/>
        </w:rPr>
        <w:t>.</w:t>
      </w:r>
    </w:p>
    <w:p w14:paraId="701DCC87" w14:textId="377484BB" w:rsidR="005563A6" w:rsidRPr="0007045D" w:rsidRDefault="00470C1B" w:rsidP="005563A6">
      <w:pPr>
        <w:rPr>
          <w:lang w:val="bg-BG"/>
        </w:rPr>
      </w:pPr>
      <w:r w:rsidRPr="00470C1B">
        <w:rPr>
          <w:noProof/>
          <w:lang w:val="bg-BG"/>
        </w:rPr>
        <w:lastRenderedPageBreak/>
        <w:drawing>
          <wp:inline distT="0" distB="0" distL="0" distR="0" wp14:anchorId="3CEC8455" wp14:editId="022A195C">
            <wp:extent cx="6626225" cy="4331335"/>
            <wp:effectExtent l="0" t="0" r="3175" b="0"/>
            <wp:docPr id="1851850061" name="Картина 1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50061" name="Картина 1" descr="Картина, която съдържа текст, екранна снимка, Дигитална композиция, Компютърна игра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1E09EFE1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="00470C1B">
        <w:rPr>
          <w:b/>
        </w:rPr>
        <w:t>all</w:t>
      </w:r>
      <w:r w:rsidR="00D635C0">
        <w:rPr>
          <w:b/>
        </w:rPr>
        <w:t xml:space="preserve"> </w:t>
      </w:r>
      <w:r w:rsidR="00470C1B">
        <w:rPr>
          <w:b/>
        </w:rPr>
        <w:t>posts</w:t>
      </w:r>
      <w:r w:rsidR="00470C1B">
        <w:rPr>
          <w:rStyle w:val="CodeChar"/>
          <w:rFonts w:cstheme="minorHAnsi"/>
        </w:rPr>
        <w:t xml:space="preserve"> </w:t>
      </w:r>
      <w:r>
        <w:rPr>
          <w:rStyle w:val="CodeChar"/>
          <w:rFonts w:cstheme="minorHAnsi"/>
        </w:rPr>
        <w:t xml:space="preserve">(a list of all </w:t>
      </w:r>
      <w:r w:rsidR="00D635C0">
        <w:rPr>
          <w:rStyle w:val="CodeChar"/>
          <w:rFonts w:cstheme="minorHAnsi"/>
        </w:rPr>
        <w:t xml:space="preserve">creature </w:t>
      </w:r>
      <w:r>
        <w:rPr>
          <w:rStyle w:val="CodeChar"/>
          <w:rFonts w:cstheme="minorHAnsi"/>
        </w:rPr>
        <w:t>posts)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Pr="00AA55AD" w:rsidRDefault="005563A6">
      <w:pPr>
        <w:pStyle w:val="ListParagraph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 w:rsidRPr="0058591F">
        <w:rPr>
          <w:rFonts w:ascii="Consolas" w:hAnsi="Consolas" w:cstheme="minorHAnsi"/>
          <w:b/>
        </w:rPr>
        <w:t>details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>page without functionality.</w:t>
      </w:r>
    </w:p>
    <w:p w14:paraId="22F14F58" w14:textId="77777777" w:rsidR="005563A6" w:rsidRDefault="005563A6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Pr="009753E7"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4A742780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 xml:space="preserve">not </w:t>
      </w:r>
      <w:r w:rsidR="00D635C0">
        <w:t xml:space="preserve">creature </w:t>
      </w:r>
      <w:r>
        <w:t>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r w:rsidR="00D635C0">
        <w:rPr>
          <w:rStyle w:val="jlqj4b"/>
          <w:b/>
        </w:rPr>
        <w:t>vote</w:t>
      </w:r>
      <w:del w:id="37" w:author="Darina" w:date="2023-07-18T14:46:00Z">
        <w:r w:rsidR="00D635C0" w:rsidDel="00A40D19">
          <w:rPr>
            <w:rStyle w:val="jlqj4b"/>
            <w:b/>
          </w:rPr>
          <w:delText>d</w:delText>
        </w:r>
      </w:del>
      <w:r w:rsidR="00D635C0">
        <w:rPr>
          <w:rStyle w:val="jlqj4b"/>
          <w:b/>
          <w:lang w:val="en"/>
        </w:rPr>
        <w:t xml:space="preserve"> </w:t>
      </w:r>
      <w:del w:id="38" w:author="Darina" w:date="2023-07-18T14:46:00Z">
        <w:r w:rsidR="005043DD" w:rsidDel="00A40D19">
          <w:rPr>
            <w:rStyle w:val="jlqj4b"/>
            <w:b/>
            <w:lang w:val="en"/>
          </w:rPr>
          <w:delText>to</w:delText>
        </w:r>
      </w:del>
      <w:ins w:id="39" w:author="Darina" w:date="2023-07-18T14:46:00Z">
        <w:r w:rsidR="00A40D19">
          <w:rPr>
            <w:rStyle w:val="jlqj4b"/>
            <w:b/>
            <w:lang w:val="en"/>
          </w:rPr>
          <w:t>for</w:t>
        </w:r>
      </w:ins>
      <w:r w:rsidR="003057CE">
        <w:rPr>
          <w:rStyle w:val="jlqj4b"/>
          <w:b/>
          <w:lang w:val="en"/>
        </w:rPr>
        <w:t xml:space="preserve"> </w:t>
      </w:r>
      <w:r w:rsidR="005043DD">
        <w:rPr>
          <w:rStyle w:val="jlqj4b"/>
          <w:b/>
          <w:lang w:val="en"/>
        </w:rPr>
        <w:t xml:space="preserve">the </w:t>
      </w:r>
      <w:r w:rsidR="0069339D">
        <w:rPr>
          <w:rStyle w:val="jlqj4b"/>
          <w:b/>
          <w:lang w:val="en"/>
        </w:rPr>
        <w:t>post</w:t>
      </w:r>
      <w:r>
        <w:t>.</w:t>
      </w:r>
    </w:p>
    <w:p w14:paraId="26C9B24E" w14:textId="67A0EDDB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 w:rsidR="00D635C0">
        <w:t xml:space="preserve">creature </w:t>
      </w:r>
      <w:r>
        <w:t>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 xml:space="preserve">their </w:t>
      </w:r>
      <w:r w:rsidR="00D635C0">
        <w:t xml:space="preserve">creature </w:t>
      </w:r>
      <w:r>
        <w:t>posts.</w:t>
      </w:r>
    </w:p>
    <w:p w14:paraId="22CA2FAE" w14:textId="43429963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D635C0">
        <w:rPr>
          <w:rFonts w:ascii="Consolas" w:hAnsi="Consolas"/>
          <w:b/>
          <w:noProof/>
        </w:rPr>
        <w:t xml:space="preserve">profile </w:t>
      </w:r>
      <w:r>
        <w:t>page and functionality.</w:t>
      </w:r>
    </w:p>
    <w:p w14:paraId="4193FBC7" w14:textId="32F7730D" w:rsidR="005563A6" w:rsidRDefault="005563A6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D635C0">
        <w:rPr>
          <w:rFonts w:ascii="Consolas" w:hAnsi="Consolas"/>
          <w:b/>
          <w:noProof/>
        </w:rPr>
        <w:t xml:space="preserve">create post </w:t>
      </w:r>
      <w:r>
        <w:t>page and functionality.</w:t>
      </w:r>
    </w:p>
    <w:p w14:paraId="652EEBC4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commentRangeStart w:id="40"/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commentRangeEnd w:id="40"/>
      <w:r w:rsidR="00A40D19">
        <w:rPr>
          <w:rStyle w:val="CommentReference"/>
        </w:rPr>
        <w:commentReference w:id="40"/>
      </w:r>
      <w:r>
        <w:rPr>
          <w:rFonts w:cstheme="minorHAnsi"/>
        </w:rPr>
        <w:t>:</w:t>
      </w:r>
    </w:p>
    <w:p w14:paraId="28D4884C" w14:textId="5A057FEE" w:rsidR="005563A6" w:rsidRDefault="00D635C0" w:rsidP="005563A6">
      <w:pPr>
        <w:rPr>
          <w:lang w:val="bg-BG"/>
        </w:rPr>
      </w:pPr>
      <w:r w:rsidRPr="00D635C0">
        <w:rPr>
          <w:noProof/>
          <w:lang w:val="bg-BG"/>
        </w:rPr>
        <w:lastRenderedPageBreak/>
        <w:drawing>
          <wp:inline distT="0" distB="0" distL="0" distR="0" wp14:anchorId="2BEB9BC9" wp14:editId="368536C8">
            <wp:extent cx="6626225" cy="3078480"/>
            <wp:effectExtent l="0" t="0" r="3175" b="7620"/>
            <wp:docPr id="1270328704" name="Картина 1" descr="Картина, която съдържа текст, екранна снимка, човек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28704" name="Картина 1" descr="Картина, която съдържа текст, екранна снимка, човек, Мултимедиен софтуер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101AD7E8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</w:t>
      </w:r>
      <w:r w:rsidR="003A492C">
        <w:rPr>
          <w:rFonts w:eastAsia="Times New Roman" w:cstheme="minorHAnsi"/>
          <w:b/>
          <w:color w:val="000000" w:themeColor="text1"/>
          <w:sz w:val="21"/>
          <w:szCs w:val="21"/>
          <w:lang w:eastAsia="bg-BG"/>
        </w:rPr>
        <w:t>-c</w:t>
      </w:r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ontainer</w:t>
      </w:r>
      <w:r>
        <w:t>".</w:t>
      </w:r>
    </w:p>
    <w:p w14:paraId="4C1D90CD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Heading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750C6896" w14:textId="068AC0F0" w:rsidR="00D1239C" w:rsidRPr="00873868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first name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0EB7DD8A" w14:textId="374FB188" w:rsidR="00D1239C" w:rsidRPr="00873868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>The l</w:t>
      </w:r>
      <w:r>
        <w:rPr>
          <w:rFonts w:cstheme="minorHAnsi"/>
          <w:b/>
          <w:noProof/>
        </w:rPr>
        <w:t xml:space="preserve">ast name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638B5C23" w14:textId="00C22E66" w:rsidR="00D1239C" w:rsidRPr="00D1239C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144C4C18" w14:textId="347AC1D1" w:rsidR="005563A6" w:rsidRPr="00A945FB" w:rsidRDefault="003233F1" w:rsidP="005563A6">
      <w:pPr>
        <w:rPr>
          <w:noProof/>
        </w:rPr>
      </w:pPr>
      <w:r w:rsidRPr="003233F1">
        <w:rPr>
          <w:noProof/>
        </w:rPr>
        <w:lastRenderedPageBreak/>
        <w:drawing>
          <wp:inline distT="0" distB="0" distL="0" distR="0" wp14:anchorId="2837E52A" wp14:editId="3575E40D">
            <wp:extent cx="6626225" cy="3782695"/>
            <wp:effectExtent l="0" t="0" r="3175" b="8255"/>
            <wp:docPr id="1794771291" name="Картина 1" descr="Картина, която съдържа текст, екранна снимка, Дигитална композиц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71291" name="Картина 1" descr="Картина, която съдържа текст, екранна снимка, Дигитална композиция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09187D16" w:rsidR="005563A6" w:rsidRDefault="00D97557" w:rsidP="005563A6">
      <w:pPr>
        <w:pStyle w:val="Heading3"/>
      </w:pPr>
      <w:ins w:id="41" w:author="Darina" w:date="2023-07-17T07:03:00Z">
        <w:r>
          <w:t>Cre</w:t>
        </w:r>
      </w:ins>
      <w:ins w:id="42" w:author="Darina" w:date="2023-07-17T07:04:00Z">
        <w:r>
          <w:t>atures</w:t>
        </w:r>
      </w:ins>
      <w:del w:id="43" w:author="Darina" w:date="2023-07-17T07:04:00Z">
        <w:r w:rsidR="00F3031C" w:rsidDel="00D97557">
          <w:delText>Animals</w:delText>
        </w:r>
      </w:del>
    </w:p>
    <w:p w14:paraId="55B87BE7" w14:textId="07C04A90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 xml:space="preserve">editing </w:t>
      </w:r>
      <w:r w:rsidRPr="004A1E16">
        <w:rPr>
          <w:b/>
          <w:bCs/>
          <w:noProof/>
        </w:rPr>
        <w:t>a</w:t>
      </w:r>
      <w:r w:rsidR="004A1E16" w:rsidRPr="00AA55AD">
        <w:rPr>
          <w:b/>
          <w:bCs/>
          <w:noProof/>
        </w:rPr>
        <w:t>n animal</w:t>
      </w:r>
      <w:r w:rsidR="004A1E16">
        <w:rPr>
          <w:noProof/>
        </w:rPr>
        <w:t xml:space="preserve"> </w:t>
      </w:r>
      <w:r>
        <w:rPr>
          <w:b/>
          <w:bCs/>
          <w:noProof/>
        </w:rPr>
        <w:t>post</w:t>
      </w:r>
      <w:r>
        <w:rPr>
          <w:noProof/>
        </w:rPr>
        <w:t>:</w:t>
      </w:r>
    </w:p>
    <w:p w14:paraId="21761E84" w14:textId="77777777" w:rsidR="005563A6" w:rsidRPr="00F3031C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name</w:t>
      </w:r>
      <w:r>
        <w:rPr>
          <w:noProof/>
        </w:rPr>
        <w:t xml:space="preserve"> is required and should be </w:t>
      </w:r>
      <w:r>
        <w:rPr>
          <w:b/>
          <w:noProof/>
        </w:rPr>
        <w:t>at least 2 characters</w:t>
      </w:r>
      <w:r>
        <w:rPr>
          <w:bCs/>
          <w:noProof/>
        </w:rPr>
        <w:t>.</w:t>
      </w:r>
    </w:p>
    <w:p w14:paraId="4AB76096" w14:textId="1161B9E6" w:rsidR="00F3031C" w:rsidRDefault="00F3031C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3233F1">
        <w:rPr>
          <w:b/>
          <w:noProof/>
        </w:rPr>
        <w:t xml:space="preserve">species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>at least 3 characters.</w:t>
      </w:r>
    </w:p>
    <w:p w14:paraId="4B7D8060" w14:textId="6D25624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3233F1">
        <w:rPr>
          <w:b/>
          <w:noProof/>
        </w:rPr>
        <w:t xml:space="preserve">creature </w:t>
      </w:r>
      <w:r>
        <w:rPr>
          <w:b/>
          <w:noProof/>
        </w:rPr>
        <w:t>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</w:p>
    <w:p w14:paraId="28B2B539" w14:textId="1392C260" w:rsidR="005563A6" w:rsidRPr="00A945FB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</w:t>
      </w:r>
      <w:r w:rsidR="003233F1">
        <w:rPr>
          <w:b/>
          <w:noProof/>
        </w:rPr>
        <w:t xml:space="preserve">skin color </w:t>
      </w:r>
      <w:del w:id="44" w:author="Boryana Dimitrova" w:date="2023-07-14T16:00:00Z">
        <w:r w:rsidR="005043DD" w:rsidDel="003608F2">
          <w:rPr>
            <w:noProof/>
          </w:rPr>
          <w:delText>are</w:delText>
        </w:r>
        <w:r w:rsidDel="003608F2">
          <w:rPr>
            <w:noProof/>
          </w:rPr>
          <w:delText xml:space="preserve"> </w:delText>
        </w:r>
      </w:del>
      <w:ins w:id="45" w:author="Boryana Dimitrova" w:date="2023-07-14T16:00:00Z">
        <w:r w:rsidR="003608F2">
          <w:rPr>
            <w:noProof/>
          </w:rPr>
          <w:t xml:space="preserve">is </w:t>
        </w:r>
      </w:ins>
      <w:r>
        <w:rPr>
          <w:noProof/>
        </w:rPr>
        <w:t>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>should be</w:t>
      </w:r>
      <w:del w:id="46" w:author="Boryana Dimitrova" w:date="2023-07-14T16:00:00Z">
        <w:r w:rsidDel="007F2516">
          <w:rPr>
            <w:rFonts w:cstheme="minorHAnsi"/>
            <w:bCs/>
            <w:noProof/>
          </w:rPr>
          <w:delText xml:space="preserve"> </w:delText>
        </w:r>
        <w:r w:rsidR="002A0F79" w:rsidRPr="00AA55AD" w:rsidDel="007F2516">
          <w:rPr>
            <w:rFonts w:cstheme="minorHAnsi"/>
            <w:b/>
            <w:noProof/>
          </w:rPr>
          <w:delText>a</w:delText>
        </w:r>
      </w:del>
      <w:r w:rsidR="002A0F79" w:rsidRPr="00AA55AD">
        <w:rPr>
          <w:rFonts w:cstheme="minorHAnsi"/>
          <w:b/>
          <w:noProof/>
        </w:rPr>
        <w:t xml:space="preserve"> </w:t>
      </w:r>
      <w:r w:rsidR="003233F1">
        <w:rPr>
          <w:rFonts w:cstheme="minorHAnsi"/>
          <w:b/>
          <w:noProof/>
        </w:rPr>
        <w:t>at least 3 characters.</w:t>
      </w:r>
    </w:p>
    <w:p w14:paraId="281CC82E" w14:textId="6E79C9C1" w:rsidR="00A945FB" w:rsidRDefault="00A945FB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3233F1">
        <w:rPr>
          <w:rFonts w:cstheme="minorHAnsi"/>
          <w:b/>
          <w:noProof/>
        </w:rPr>
        <w:t xml:space="preserve">eye color </w:t>
      </w:r>
      <w:r>
        <w:rPr>
          <w:rFonts w:cstheme="minorHAnsi"/>
          <w:bCs/>
          <w:noProof/>
        </w:rPr>
        <w:t xml:space="preserve">is required and should be </w:t>
      </w:r>
      <w:r w:rsidR="003233F1">
        <w:rPr>
          <w:rFonts w:cstheme="minorHAnsi"/>
          <w:b/>
          <w:noProof/>
        </w:rPr>
        <w:t xml:space="preserve">a </w:t>
      </w:r>
      <w:r w:rsidRPr="0058591F">
        <w:rPr>
          <w:rFonts w:cstheme="minorHAnsi"/>
          <w:b/>
          <w:noProof/>
        </w:rPr>
        <w:t>at least</w:t>
      </w:r>
      <w:r>
        <w:rPr>
          <w:rFonts w:cstheme="minorHAnsi"/>
          <w:bCs/>
          <w:noProof/>
        </w:rPr>
        <w:t xml:space="preserve"> </w:t>
      </w:r>
      <w:r>
        <w:rPr>
          <w:rFonts w:cstheme="minorHAnsi"/>
          <w:b/>
          <w:noProof/>
        </w:rPr>
        <w:t>3</w:t>
      </w:r>
      <w:r w:rsidR="003233F1">
        <w:rPr>
          <w:rFonts w:cstheme="minorHAnsi"/>
          <w:b/>
          <w:noProof/>
        </w:rPr>
        <w:t xml:space="preserve"> characters</w:t>
      </w:r>
      <w:r>
        <w:rPr>
          <w:rFonts w:cstheme="minorHAnsi"/>
          <w:b/>
          <w:noProof/>
        </w:rPr>
        <w:t>.</w:t>
      </w:r>
    </w:p>
    <w:p w14:paraId="0B85767F" w14:textId="1623AB79" w:rsidR="005563A6" w:rsidRPr="0058591F" w:rsidRDefault="005563A6" w:rsidP="00A83EB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description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 xml:space="preserve">and no longer than </w:t>
      </w:r>
      <w:r w:rsidR="00A83EB6">
        <w:rPr>
          <w:b/>
          <w:noProof/>
        </w:rPr>
        <w:t>5</w:t>
      </w:r>
      <w:r w:rsidR="003233F1">
        <w:rPr>
          <w:b/>
          <w:noProof/>
        </w:rPr>
        <w:t>0</w:t>
      </w:r>
      <w:r>
        <w:rPr>
          <w:b/>
          <w:noProof/>
        </w:rPr>
        <w:t>0 characters</w:t>
      </w:r>
      <w:r>
        <w:rPr>
          <w:bCs/>
          <w:noProof/>
        </w:rPr>
        <w:t>.</w:t>
      </w:r>
    </w:p>
    <w:p w14:paraId="1396DE2F" w14:textId="4E1A2242" w:rsidR="003233F1" w:rsidRPr="0058591F" w:rsidRDefault="00D1239C" w:rsidP="0058591F">
      <w:pPr>
        <w:spacing w:before="120" w:line="240" w:lineRule="auto"/>
        <w:rPr>
          <w:b/>
          <w:bCs/>
          <w:noProof/>
          <w:lang w:val="bg-BG"/>
        </w:rPr>
      </w:pPr>
      <w:r w:rsidRPr="00D1239C">
        <w:rPr>
          <w:b/>
          <w:bCs/>
          <w:noProof/>
          <w:lang w:val="bg-BG"/>
        </w:rPr>
        <w:lastRenderedPageBreak/>
        <w:drawing>
          <wp:inline distT="0" distB="0" distL="0" distR="0" wp14:anchorId="5BA12BAC" wp14:editId="168CC81D">
            <wp:extent cx="6626225" cy="4331335"/>
            <wp:effectExtent l="0" t="0" r="3175" b="0"/>
            <wp:docPr id="1972809964" name="Картина 1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9964" name="Картина 1" descr="Картина, която съдържа текст, екранна снимка, Дигитална композиция, Компютърна игр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2EBF0D31" w:rsidR="005563A6" w:rsidRDefault="005563A6">
      <w:pPr>
        <w:pStyle w:val="Heading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D635C0">
        <w:rPr>
          <w:noProof/>
        </w:rPr>
        <w:t xml:space="preserve">Profile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33130A3A" w14:textId="6FE2D2E4" w:rsidR="00D635C0" w:rsidRDefault="00D635C0" w:rsidP="00D635C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</w:t>
      </w:r>
      <w:commentRangeStart w:id="47"/>
      <w:r>
        <w:rPr>
          <w:rStyle w:val="jlqj4b"/>
          <w:b/>
          <w:lang w:val="en"/>
        </w:rPr>
        <w:t>Their titles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created).</w:t>
      </w:r>
      <w:commentRangeEnd w:id="47"/>
      <w:r w:rsidR="00E562F2">
        <w:rPr>
          <w:rStyle w:val="CommentReference"/>
        </w:rPr>
        <w:commentReference w:id="47"/>
      </w:r>
    </w:p>
    <w:p w14:paraId="0AC702A6" w14:textId="5CB41CE4" w:rsidR="005563A6" w:rsidRDefault="002F67ED" w:rsidP="005563A6">
      <w:pPr>
        <w:rPr>
          <w:noProof/>
        </w:rPr>
      </w:pPr>
      <w:r w:rsidRPr="002F67ED">
        <w:rPr>
          <w:noProof/>
        </w:rPr>
        <w:drawing>
          <wp:inline distT="0" distB="0" distL="0" distR="0" wp14:anchorId="16194D0A" wp14:editId="2A11CFA0">
            <wp:extent cx="6626225" cy="3078480"/>
            <wp:effectExtent l="0" t="0" r="3175" b="7620"/>
            <wp:docPr id="1837235422" name="Картина 1" descr="Картина, която съдържа текст, екранна снимка, Мултимедиен софтуер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35422" name="Картина 1" descr="Картина, която съдържа текст, екранна снимка, Мултимедиен софтуер, софтуер&#10;&#10;Описанието е генерирано автоматично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9537" w14:textId="1D9B9F9E" w:rsidR="00C36497" w:rsidRDefault="00C36497" w:rsidP="005563A6">
      <w:pPr>
        <w:rPr>
          <w:noProof/>
        </w:rPr>
      </w:pPr>
      <w:r w:rsidRPr="00C36497">
        <w:rPr>
          <w:noProof/>
          <w:lang w:val="bg-BG" w:eastAsia="bg-BG"/>
        </w:rPr>
        <w:lastRenderedPageBreak/>
        <w:t xml:space="preserve"> </w:t>
      </w: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</w:t>
      </w:r>
      <w:r w:rsidR="003A492C">
        <w:rPr>
          <w:noProof/>
          <w:lang w:eastAsia="bg-BG"/>
        </w:rPr>
        <w:t>posts</w:t>
      </w:r>
      <w:r>
        <w:rPr>
          <w:noProof/>
          <w:lang w:val="bg-BG" w:eastAsia="bg-BG"/>
        </w:rPr>
        <w:t>, display</w:t>
      </w:r>
      <w:r w:rsidRPr="00137762">
        <w:rPr>
          <w:noProof/>
          <w:lang w:val="bg-BG" w:eastAsia="bg-BG"/>
        </w:rPr>
        <w:t>:</w:t>
      </w:r>
      <w:r w:rsidR="003A492C" w:rsidRPr="003A492C">
        <w:rPr>
          <w:noProof/>
        </w:rPr>
        <w:t xml:space="preserve"> </w:t>
      </w:r>
      <w:r w:rsidR="003A492C" w:rsidRPr="003A492C">
        <w:rPr>
          <w:noProof/>
        </w:rPr>
        <w:drawing>
          <wp:inline distT="0" distB="0" distL="0" distR="0" wp14:anchorId="28E4FB12" wp14:editId="0644EEBC">
            <wp:extent cx="6626225" cy="3078480"/>
            <wp:effectExtent l="0" t="0" r="3175" b="7620"/>
            <wp:docPr id="263446933" name="Картина 1" descr="Картина, която съдържа екранна снимка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46933" name="Картина 1" descr="Картина, която съдържа екранна снимка, текст&#10;&#10;Описанието е генерирано автоматично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Heading2"/>
        <w:numPr>
          <w:ilvl w:val="0"/>
          <w:numId w:val="2"/>
        </w:numPr>
      </w:pPr>
      <w:r>
        <w:t>Submitting Your Solution</w:t>
      </w:r>
    </w:p>
    <w:p w14:paraId="6C9460DE" w14:textId="1C6C67E8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1045B4">
        <w:t>softuni</w:t>
      </w:r>
      <w:proofErr w:type="spellEnd"/>
      <w:r w:rsidR="001045B4">
        <w:t xml:space="preserve"> learning system: </w:t>
      </w:r>
      <w:ins w:id="48" w:author="Darina" w:date="2023-07-18T14:48:00Z">
        <w:r w:rsidR="00A40D19">
          <w:fldChar w:fldCharType="begin"/>
        </w:r>
        <w:r w:rsidR="00A40D19">
          <w:instrText>HYPERLINK "</w:instrText>
        </w:r>
        <w:r w:rsidR="00A40D19" w:rsidRPr="00A40D19">
          <w:instrText>https://softuni.bg/trainings/4111/js-back-end-may-2023#lesson-54980</w:instrText>
        </w:r>
        <w:r w:rsidR="00A40D19">
          <w:instrText>"</w:instrText>
        </w:r>
        <w:r w:rsidR="00A40D19">
          <w:fldChar w:fldCharType="separate"/>
        </w:r>
        <w:r w:rsidR="00A40D19" w:rsidRPr="00BF730D">
          <w:rPr>
            <w:rStyle w:val="Hyperlink"/>
          </w:rPr>
          <w:t>https://softuni.bg/trainings/4111/js-back-end-may-2023#les</w:t>
        </w:r>
        <w:r w:rsidR="00A40D19" w:rsidRPr="00BF730D">
          <w:rPr>
            <w:rStyle w:val="Hyperlink"/>
          </w:rPr>
          <w:t>s</w:t>
        </w:r>
        <w:r w:rsidR="00A40D19" w:rsidRPr="00BF730D">
          <w:rPr>
            <w:rStyle w:val="Hyperlink"/>
          </w:rPr>
          <w:t>on-54980</w:t>
        </w:r>
        <w:r w:rsidR="00A40D19">
          <w:fldChar w:fldCharType="end"/>
        </w:r>
        <w:r w:rsidR="00A40D19">
          <w:br/>
        </w:r>
      </w:ins>
      <w:del w:id="49" w:author="Darina" w:date="2023-07-18T14:48:00Z">
        <w:r w:rsidR="006729A0" w:rsidDel="00A40D19">
          <w:fldChar w:fldCharType="begin"/>
        </w:r>
        <w:r w:rsidR="006729A0" w:rsidDel="00A40D19">
          <w:delInstrText>HYPERLINK "https://softuni.bg/trainings/3972/js-back-end-january-2023"</w:delInstrText>
        </w:r>
        <w:r w:rsidR="006729A0" w:rsidDel="00A40D19">
          <w:fldChar w:fldCharType="separate"/>
        </w:r>
        <w:r w:rsidR="001045B4" w:rsidRPr="00581810" w:rsidDel="00A40D19">
          <w:rPr>
            <w:rStyle w:val="Hyperlink"/>
          </w:rPr>
          <w:delText>https://softuni.bg/trainings/3972/js-back-end-ja</w:delText>
        </w:r>
        <w:r w:rsidR="001045B4" w:rsidRPr="00581810" w:rsidDel="00A40D19">
          <w:rPr>
            <w:rStyle w:val="Hyperlink"/>
          </w:rPr>
          <w:delText>n</w:delText>
        </w:r>
        <w:r w:rsidR="001045B4" w:rsidRPr="00581810" w:rsidDel="00A40D19">
          <w:rPr>
            <w:rStyle w:val="Hyperlink"/>
          </w:rPr>
          <w:delText>uary-2023</w:delText>
        </w:r>
        <w:r w:rsidR="006729A0" w:rsidDel="00A40D19">
          <w:rPr>
            <w:rStyle w:val="Hyperlink"/>
          </w:rPr>
          <w:fldChar w:fldCharType="end"/>
        </w:r>
      </w:del>
      <w:r w:rsidR="001045B4">
        <w:t xml:space="preserve"> </w:t>
      </w:r>
    </w:p>
    <w:p w14:paraId="135522D5" w14:textId="6107B8F1" w:rsidR="005563A6" w:rsidRDefault="005563A6" w:rsidP="005563A6">
      <w:r>
        <w:rPr>
          <w:noProof/>
          <w:lang w:val="bg-BG" w:eastAsia="bg-BG"/>
        </w:rPr>
        <w:drawing>
          <wp:inline distT="0" distB="0" distL="0" distR="0" wp14:anchorId="415A1FF9" wp14:editId="726AB02B">
            <wp:extent cx="6578600" cy="4070350"/>
            <wp:effectExtent l="190500" t="171450" r="184150" b="63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lastRenderedPageBreak/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7"/>
      <w:footerReference w:type="default" r:id="rId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4" w:author="Darina" w:date="2023-07-18T07:51:00Z" w:initials="D">
    <w:p w14:paraId="5E385C89" w14:textId="799A7CB7" w:rsidR="0061327D" w:rsidRPr="0061327D" w:rsidRDefault="0061327D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Добре е да има скрийншот, на който да е видим </w:t>
      </w:r>
      <w:r>
        <w:t xml:space="preserve">Details </w:t>
      </w:r>
      <w:r>
        <w:rPr>
          <w:lang w:val="bg-BG"/>
        </w:rPr>
        <w:t>бутонът</w:t>
      </w:r>
    </w:p>
  </w:comment>
  <w:comment w:id="40" w:author="Darina" w:date="2023-07-18T14:43:00Z" w:initials="D">
    <w:p w14:paraId="38C17B72" w14:textId="0D7C0B79" w:rsidR="00A40D19" w:rsidRPr="00A40D19" w:rsidRDefault="00A40D19">
      <w:pPr>
        <w:pStyle w:val="CommentText"/>
      </w:pPr>
      <w:r>
        <w:rPr>
          <w:rStyle w:val="CommentReference"/>
        </w:rPr>
        <w:annotationRef/>
      </w:r>
      <w:r>
        <w:rPr>
          <w:lang w:val="bg-BG"/>
        </w:rPr>
        <w:t xml:space="preserve">Да се промени в ресурсите и на скрийншота на </w:t>
      </w:r>
      <w:r>
        <w:t>Go back HOME</w:t>
      </w:r>
    </w:p>
  </w:comment>
  <w:comment w:id="47" w:author="Darina" w:date="2023-07-18T15:25:00Z" w:initials="D">
    <w:p w14:paraId="33F4B6E4" w14:textId="09AA7979" w:rsidR="00E562F2" w:rsidRPr="00E562F2" w:rsidRDefault="00E562F2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Това изречение не се разбира.</w:t>
      </w:r>
      <w:r>
        <w:rPr>
          <w:lang w:val="bg-BG"/>
        </w:rPr>
        <w:br/>
      </w:r>
      <w:r>
        <w:rPr>
          <w:lang w:val="bg-BG"/>
        </w:rPr>
        <w:br/>
        <w:t xml:space="preserve">Относно скрийншота: Елементът с текст </w:t>
      </w:r>
      <w:r>
        <w:t xml:space="preserve">SPECIES: BEAST </w:t>
      </w:r>
      <w:r>
        <w:rPr>
          <w:lang w:val="bg-BG"/>
        </w:rPr>
        <w:t>изглежда като бутон и курсорът става ръчичка върху него. Или да се махне този ефект, или да се опише накъде трябва да води.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E385C89" w15:done="0"/>
  <w15:commentEx w15:paraId="38C17B72" w15:done="0"/>
  <w15:commentEx w15:paraId="33F4B6E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60C2F8" w16cex:dateUtc="2023-07-18T04:51:00Z"/>
  <w16cex:commentExtensible w16cex:durableId="2861238A" w16cex:dateUtc="2023-07-18T11:43:00Z"/>
  <w16cex:commentExtensible w16cex:durableId="28612D66" w16cex:dateUtc="2023-07-18T12:2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E385C89" w16cid:durableId="2860C2F8"/>
  <w16cid:commentId w16cid:paraId="38C17B72" w16cid:durableId="2861238A"/>
  <w16cid:commentId w16cid:paraId="33F4B6E4" w16cid:durableId="28612D6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45C85D" w14:textId="77777777" w:rsidR="00BA2D49" w:rsidRDefault="00BA2D49" w:rsidP="008068A2">
      <w:pPr>
        <w:spacing w:after="0" w:line="240" w:lineRule="auto"/>
      </w:pPr>
      <w:r>
        <w:separator/>
      </w:r>
    </w:p>
  </w:endnote>
  <w:endnote w:type="continuationSeparator" w:id="0">
    <w:p w14:paraId="68A347B9" w14:textId="77777777" w:rsidR="00BA2D49" w:rsidRDefault="00BA2D4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5847BF4D" w:rsidR="00FA6931" w:rsidRDefault="003F46C9" w:rsidP="004E4C1E">
    <w:pPr>
      <w:pStyle w:val="Footer"/>
    </w:pPr>
    <w:r>
      <w:rPr>
        <w:noProof/>
      </w:rPr>
      <w:pict w14:anchorId="753B7C70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<v:textbox inset=".5mm,0,0,0">
            <w:txbxContent>
              <w:p w14:paraId="245D5B3E" w14:textId="77777777" w:rsidR="00FA6931" w:rsidRPr="002C539D" w:rsidRDefault="00FA6931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5F50C900">
        <v:shape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19A30C57" w14:textId="77777777" w:rsidR="00FA6931" w:rsidRPr="002C539D" w:rsidRDefault="00FA6931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50" w:name="_Hlk24191091"/>
                <w:r w:rsidRPr="002C539D">
                  <w:rPr>
                    <w:sz w:val="17"/>
                    <w:szCs w:val="17"/>
                  </w:rPr>
                  <w:t xml:space="preserve">© SoftUni – </w:t>
                </w:r>
                <w:hyperlink r:id="rId1" w:history="1">
                  <w:r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50"/>
              <w:p w14:paraId="1F1D212D" w14:textId="77777777" w:rsidR="00FA6931" w:rsidRPr="00596AA5" w:rsidRDefault="00FA6931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7621D357" wp14:editId="0AB59BFB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742DAAE5" wp14:editId="170214AC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5DFB92A" wp14:editId="32CF6051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8AED805" wp14:editId="46A2146D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2F686EB" wp14:editId="56A2BFBC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CA26B62" wp14:editId="3DFE7182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5555912" wp14:editId="1647075F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DF27658" wp14:editId="19B2D59A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7CB9414B" wp14:editId="6A0ADDF8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FA6931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6CCEB520">
        <v:line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" strokecolor="#974706 [1609]" strokeweight="1pt">
          <v:stroke endcap="round"/>
          <o:lock v:ext="edit" shapetype="f"/>
        </v:line>
      </w:pict>
    </w:r>
    <w:r>
      <w:rPr>
        <w:noProof/>
      </w:rPr>
      <w:pict w14:anchorId="58EC9004">
        <v:shape id="Text Box 4" o:spid="_x0000_s1025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<v:textbox inset="0,0,0,0">
            <w:txbxContent>
              <w:p w14:paraId="64916B8D" w14:textId="77777777" w:rsidR="00FA6931" w:rsidRPr="00596AA5" w:rsidRDefault="00FA6931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="00BC2D43">
                  <w:rPr>
                    <w:noProof/>
                    <w:sz w:val="18"/>
                    <w:szCs w:val="18"/>
                  </w:rPr>
                  <w:t>14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>
                  <w:rPr>
                    <w:noProof/>
                    <w:sz w:val="18"/>
                    <w:szCs w:val="18"/>
                  </w:rPr>
                  <w:fldChar w:fldCharType="begin"/>
                </w:r>
                <w:r>
                  <w:rPr>
                    <w:noProof/>
                    <w:sz w:val="18"/>
                    <w:szCs w:val="18"/>
                  </w:rPr>
                  <w:instrText xml:space="preserve"> NUMPAGES   \* MERGEFORMAT </w:instrText>
                </w:r>
                <w:r>
                  <w:rPr>
                    <w:noProof/>
                    <w:sz w:val="18"/>
                    <w:szCs w:val="18"/>
                  </w:rPr>
                  <w:fldChar w:fldCharType="separate"/>
                </w:r>
                <w:r w:rsidR="00BC2D43">
                  <w:rPr>
                    <w:noProof/>
                    <w:sz w:val="18"/>
                    <w:szCs w:val="18"/>
                  </w:rPr>
                  <w:t>15</w:t>
                </w:r>
                <w:r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7213D9" w14:textId="77777777" w:rsidR="00BA2D49" w:rsidRDefault="00BA2D49" w:rsidP="008068A2">
      <w:pPr>
        <w:spacing w:after="0" w:line="240" w:lineRule="auto"/>
      </w:pPr>
      <w:r>
        <w:separator/>
      </w:r>
    </w:p>
  </w:footnote>
  <w:footnote w:type="continuationSeparator" w:id="0">
    <w:p w14:paraId="25A9F1A3" w14:textId="77777777" w:rsidR="00BA2D49" w:rsidRDefault="00BA2D4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291279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70604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2349957">
    <w:abstractNumId w:val="6"/>
  </w:num>
  <w:num w:numId="5" w16cid:durableId="860971790">
    <w:abstractNumId w:val="3"/>
  </w:num>
  <w:num w:numId="6" w16cid:durableId="1997294113">
    <w:abstractNumId w:val="5"/>
  </w:num>
  <w:num w:numId="7" w16cid:durableId="442069866">
    <w:abstractNumId w:val="4"/>
  </w:num>
  <w:num w:numId="8" w16cid:durableId="762992407">
    <w:abstractNumId w:val="7"/>
  </w:num>
  <w:num w:numId="9" w16cid:durableId="1526283757">
    <w:abstractNumId w:val="1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rina">
    <w15:presenceInfo w15:providerId="None" w15:userId="Darin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4FAGecfxg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6A6B"/>
    <w:rsid w:val="00057065"/>
    <w:rsid w:val="00064D15"/>
    <w:rsid w:val="0007045D"/>
    <w:rsid w:val="00071E2A"/>
    <w:rsid w:val="000752B9"/>
    <w:rsid w:val="0008559D"/>
    <w:rsid w:val="00086727"/>
    <w:rsid w:val="00087002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1275"/>
    <w:rsid w:val="000E31F1"/>
    <w:rsid w:val="000E7BB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7774"/>
    <w:rsid w:val="001275B9"/>
    <w:rsid w:val="00130695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000F"/>
    <w:rsid w:val="001D18E2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2B07"/>
    <w:rsid w:val="00254F99"/>
    <w:rsid w:val="00256F49"/>
    <w:rsid w:val="0026299C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94048"/>
    <w:rsid w:val="00297170"/>
    <w:rsid w:val="002A0F79"/>
    <w:rsid w:val="002A2D2D"/>
    <w:rsid w:val="002A7FCA"/>
    <w:rsid w:val="002B62E1"/>
    <w:rsid w:val="002C539D"/>
    <w:rsid w:val="002C71C6"/>
    <w:rsid w:val="002D07CA"/>
    <w:rsid w:val="002D2779"/>
    <w:rsid w:val="002D48D5"/>
    <w:rsid w:val="002E5326"/>
    <w:rsid w:val="002F316D"/>
    <w:rsid w:val="002F4E86"/>
    <w:rsid w:val="002F67ED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30CF"/>
    <w:rsid w:val="003233F1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608F2"/>
    <w:rsid w:val="00380A57"/>
    <w:rsid w:val="003810B1"/>
    <w:rsid w:val="003817EF"/>
    <w:rsid w:val="00382A45"/>
    <w:rsid w:val="00390FBD"/>
    <w:rsid w:val="00395016"/>
    <w:rsid w:val="003A1601"/>
    <w:rsid w:val="003A33F9"/>
    <w:rsid w:val="003A492C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3F46C9"/>
    <w:rsid w:val="00402936"/>
    <w:rsid w:val="004071AD"/>
    <w:rsid w:val="0041081C"/>
    <w:rsid w:val="00411C9C"/>
    <w:rsid w:val="00421602"/>
    <w:rsid w:val="00421889"/>
    <w:rsid w:val="00421F16"/>
    <w:rsid w:val="00424738"/>
    <w:rsid w:val="004274D0"/>
    <w:rsid w:val="00430715"/>
    <w:rsid w:val="004311CA"/>
    <w:rsid w:val="00455B33"/>
    <w:rsid w:val="00470C1B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591F"/>
    <w:rsid w:val="0058723E"/>
    <w:rsid w:val="00587E48"/>
    <w:rsid w:val="00594821"/>
    <w:rsid w:val="00596357"/>
    <w:rsid w:val="00596AA5"/>
    <w:rsid w:val="00596DBD"/>
    <w:rsid w:val="005974E5"/>
    <w:rsid w:val="005A01C1"/>
    <w:rsid w:val="005A0BF1"/>
    <w:rsid w:val="005A20F1"/>
    <w:rsid w:val="005A3698"/>
    <w:rsid w:val="005A5C94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1327D"/>
    <w:rsid w:val="0062183D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2E3B"/>
    <w:rsid w:val="006640AE"/>
    <w:rsid w:val="00670041"/>
    <w:rsid w:val="00671AA7"/>
    <w:rsid w:val="00671FE2"/>
    <w:rsid w:val="006729A0"/>
    <w:rsid w:val="00684E0E"/>
    <w:rsid w:val="00685C8C"/>
    <w:rsid w:val="00686C0C"/>
    <w:rsid w:val="0069339D"/>
    <w:rsid w:val="00695634"/>
    <w:rsid w:val="00696952"/>
    <w:rsid w:val="00697C9C"/>
    <w:rsid w:val="006A2531"/>
    <w:rsid w:val="006B04B6"/>
    <w:rsid w:val="006C0156"/>
    <w:rsid w:val="006C07B7"/>
    <w:rsid w:val="006C475D"/>
    <w:rsid w:val="006C561A"/>
    <w:rsid w:val="006C6E9B"/>
    <w:rsid w:val="006C730D"/>
    <w:rsid w:val="006D0DD7"/>
    <w:rsid w:val="006D2024"/>
    <w:rsid w:val="006D239A"/>
    <w:rsid w:val="006D2F1B"/>
    <w:rsid w:val="006E1302"/>
    <w:rsid w:val="006E2245"/>
    <w:rsid w:val="006E55B4"/>
    <w:rsid w:val="006E7E50"/>
    <w:rsid w:val="006F06AB"/>
    <w:rsid w:val="00704432"/>
    <w:rsid w:val="007051DF"/>
    <w:rsid w:val="00717D85"/>
    <w:rsid w:val="0072365B"/>
    <w:rsid w:val="007246B6"/>
    <w:rsid w:val="00724DA4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2516"/>
    <w:rsid w:val="007F59AD"/>
    <w:rsid w:val="007F5F65"/>
    <w:rsid w:val="007F65D2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53F1E"/>
    <w:rsid w:val="00860FBF"/>
    <w:rsid w:val="00861625"/>
    <w:rsid w:val="008617B5"/>
    <w:rsid w:val="00870828"/>
    <w:rsid w:val="00875D6F"/>
    <w:rsid w:val="0088080B"/>
    <w:rsid w:val="0088775A"/>
    <w:rsid w:val="008908E0"/>
    <w:rsid w:val="00890E39"/>
    <w:rsid w:val="008912A0"/>
    <w:rsid w:val="00891D01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5D92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53E7"/>
    <w:rsid w:val="00976E46"/>
    <w:rsid w:val="0098016D"/>
    <w:rsid w:val="00985B5E"/>
    <w:rsid w:val="009A06D1"/>
    <w:rsid w:val="009B026F"/>
    <w:rsid w:val="009B1099"/>
    <w:rsid w:val="009B4BFA"/>
    <w:rsid w:val="009B4FB4"/>
    <w:rsid w:val="009C0C39"/>
    <w:rsid w:val="009C0E46"/>
    <w:rsid w:val="009D0207"/>
    <w:rsid w:val="009D1805"/>
    <w:rsid w:val="009E1A09"/>
    <w:rsid w:val="009E2018"/>
    <w:rsid w:val="009F1B34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0D19"/>
    <w:rsid w:val="00A42937"/>
    <w:rsid w:val="00A45076"/>
    <w:rsid w:val="00A45A89"/>
    <w:rsid w:val="00A47F12"/>
    <w:rsid w:val="00A508CE"/>
    <w:rsid w:val="00A52327"/>
    <w:rsid w:val="00A556BD"/>
    <w:rsid w:val="00A66DE2"/>
    <w:rsid w:val="00A70227"/>
    <w:rsid w:val="00A76DA9"/>
    <w:rsid w:val="00A80BA2"/>
    <w:rsid w:val="00A83EB6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D7C4B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83335"/>
    <w:rsid w:val="00B8662B"/>
    <w:rsid w:val="00B86AF3"/>
    <w:rsid w:val="00B9309B"/>
    <w:rsid w:val="00BA1F40"/>
    <w:rsid w:val="00BA2D49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85E"/>
    <w:rsid w:val="00C07904"/>
    <w:rsid w:val="00C121AF"/>
    <w:rsid w:val="00C14C80"/>
    <w:rsid w:val="00C204BA"/>
    <w:rsid w:val="00C22A3B"/>
    <w:rsid w:val="00C22FF4"/>
    <w:rsid w:val="00C27853"/>
    <w:rsid w:val="00C355A5"/>
    <w:rsid w:val="00C35C31"/>
    <w:rsid w:val="00C35CF5"/>
    <w:rsid w:val="00C36264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56977"/>
    <w:rsid w:val="00C629FC"/>
    <w:rsid w:val="00C62A0F"/>
    <w:rsid w:val="00C64EA8"/>
    <w:rsid w:val="00C663EE"/>
    <w:rsid w:val="00C6703B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279D"/>
    <w:rsid w:val="00CC43FA"/>
    <w:rsid w:val="00CD28A9"/>
    <w:rsid w:val="00CD5181"/>
    <w:rsid w:val="00CD7485"/>
    <w:rsid w:val="00CE2360"/>
    <w:rsid w:val="00CE236C"/>
    <w:rsid w:val="00CF0047"/>
    <w:rsid w:val="00CF6530"/>
    <w:rsid w:val="00D1239C"/>
    <w:rsid w:val="00D1292E"/>
    <w:rsid w:val="00D218E4"/>
    <w:rsid w:val="00D22895"/>
    <w:rsid w:val="00D23300"/>
    <w:rsid w:val="00D24CAF"/>
    <w:rsid w:val="00D25A61"/>
    <w:rsid w:val="00D27676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635C0"/>
    <w:rsid w:val="00D72D91"/>
    <w:rsid w:val="00D738A6"/>
    <w:rsid w:val="00D73957"/>
    <w:rsid w:val="00D8395C"/>
    <w:rsid w:val="00D841E5"/>
    <w:rsid w:val="00D910AA"/>
    <w:rsid w:val="00D97557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562F2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E7B33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44A"/>
    <w:rsid w:val="00F41F41"/>
    <w:rsid w:val="00F4265D"/>
    <w:rsid w:val="00F42D5E"/>
    <w:rsid w:val="00F46918"/>
    <w:rsid w:val="00F46DDE"/>
    <w:rsid w:val="00F5404A"/>
    <w:rsid w:val="00F55248"/>
    <w:rsid w:val="00F651AD"/>
    <w:rsid w:val="00F655ED"/>
    <w:rsid w:val="00F7033C"/>
    <w:rsid w:val="00F7698B"/>
    <w:rsid w:val="00F817F6"/>
    <w:rsid w:val="00F85A14"/>
    <w:rsid w:val="00F951FA"/>
    <w:rsid w:val="00F96D0D"/>
    <w:rsid w:val="00F976AD"/>
    <w:rsid w:val="00FA5A8E"/>
    <w:rsid w:val="00FA6461"/>
    <w:rsid w:val="00FA6931"/>
    <w:rsid w:val="00FB1B9A"/>
    <w:rsid w:val="00FB705D"/>
    <w:rsid w:val="00FB72DF"/>
    <w:rsid w:val="00FC5861"/>
    <w:rsid w:val="00FC66FF"/>
    <w:rsid w:val="00FC71BF"/>
    <w:rsid w:val="00FE038F"/>
    <w:rsid w:val="00FE0E0A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C1764385-4EBD-44C0-BD8F-BB1BD239C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63A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63A6"/>
    <w:rPr>
      <w:sz w:val="16"/>
      <w:szCs w:val="16"/>
    </w:rPr>
  </w:style>
  <w:style w:type="paragraph" w:styleId="Revision">
    <w:name w:val="Revision"/>
    <w:hidden/>
    <w:uiPriority w:val="99"/>
    <w:semiHidden/>
    <w:rsid w:val="009516F5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1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1D18E2"/>
  </w:style>
  <w:style w:type="character" w:customStyle="1" w:styleId="eop">
    <w:name w:val="eop"/>
    <w:basedOn w:val="DefaultParagraphFont"/>
    <w:rsid w:val="001D18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9" Type="http://schemas.openxmlformats.org/officeDocument/2006/relationships/fontTable" Target="fontTable.xml"/><Relationship Id="rId21" Type="http://schemas.microsoft.com/office/2011/relationships/commentsExtended" Target="commentsExtended.xml"/><Relationship Id="rId34" Type="http://schemas.openxmlformats.org/officeDocument/2006/relationships/image" Target="media/image17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comments" Target="comments.xml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header" Target="header1.xml"/><Relationship Id="rId40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microsoft.com/office/2018/08/relationships/commentsExtensible" Target="commentsExtensible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microsoft.com/office/2016/09/relationships/commentsIds" Target="commentsIds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3.png"/><Relationship Id="rId13" Type="http://schemas.openxmlformats.org/officeDocument/2006/relationships/image" Target="media/image25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7.png"/><Relationship Id="rId2" Type="http://schemas.openxmlformats.org/officeDocument/2006/relationships/image" Target="media/image20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9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2.png"/><Relationship Id="rId11" Type="http://schemas.openxmlformats.org/officeDocument/2006/relationships/image" Target="media/image24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6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8.png"/><Relationship Id="rId4" Type="http://schemas.openxmlformats.org/officeDocument/2006/relationships/image" Target="media/image2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4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6032</TotalTime>
  <Pages>16</Pages>
  <Words>1464</Words>
  <Characters>8348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Darina</cp:lastModifiedBy>
  <cp:revision>2</cp:revision>
  <cp:lastPrinted>2015-10-26T22:35:00Z</cp:lastPrinted>
  <dcterms:created xsi:type="dcterms:W3CDTF">2021-08-03T05:48:00Z</dcterms:created>
  <dcterms:modified xsi:type="dcterms:W3CDTF">2023-07-18T12:28:00Z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