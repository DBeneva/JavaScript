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3DF71456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AB3F31">
        <w:rPr>
          <w:bCs w:val="0"/>
          <w:color w:val="642D08"/>
          <w:sz w:val="40"/>
          <w:szCs w:val="32"/>
        </w:rPr>
        <w:t>Course Book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 w:rsidP="0019366B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30238571" w:rsidR="0019366B" w:rsidRPr="0019366B" w:rsidRDefault="0019366B" w:rsidP="0019366B">
      <w:pPr>
        <w:pStyle w:val="ListParagraph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</w:p>
    <w:p w14:paraId="7B019E22" w14:textId="0E20F2A4" w:rsidR="0019366B" w:rsidRPr="0019366B" w:rsidRDefault="00323D50" w:rsidP="0019366B">
      <w:pPr>
        <w:pStyle w:val="ListParagraph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</w:p>
    <w:p w14:paraId="21EC563C" w14:textId="593C9D14" w:rsidR="0019366B" w:rsidRPr="0019366B" w:rsidRDefault="0019366B" w:rsidP="0019366B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144675EA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post</w:t>
      </w:r>
      <w:r w:rsidR="005841E3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. </w:t>
      </w:r>
    </w:p>
    <w:p w14:paraId="5304E378" w14:textId="2D9CD62C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3862BC">
        <w:rPr>
          <w:b/>
        </w:rPr>
        <w:t>All Course</w:t>
      </w:r>
      <w:r w:rsidRPr="006C475D">
        <w:rPr>
          <w:b/>
        </w:rPr>
        <w:t xml:space="preserve">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3862BC">
        <w:rPr>
          <w:rStyle w:val="jlqj4b"/>
          <w:lang w:val="en"/>
        </w:rPr>
        <w:t>courses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3862BC">
        <w:rPr>
          <w:rStyle w:val="jlqj4b"/>
          <w:lang w:val="en"/>
        </w:rPr>
        <w:t>offers</w:t>
      </w:r>
      <w:r w:rsidR="00EA3E79">
        <w:rPr>
          <w:rStyle w:val="jlqj4b"/>
          <w:lang w:val="en"/>
        </w:rPr>
        <w:t xml:space="preserve"> 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3862BC">
        <w:rPr>
          <w:rStyle w:val="jlqj4b"/>
          <w:b/>
          <w:lang w:val="en"/>
        </w:rPr>
        <w:t>sign up</w:t>
      </w:r>
      <w:r w:rsidR="00B5175E">
        <w:rPr>
          <w:rStyle w:val="jlqj4b"/>
          <w:b/>
          <w:lang w:val="en"/>
        </w:rPr>
        <w:t xml:space="preserve"> </w:t>
      </w:r>
      <w:r w:rsidR="003862BC">
        <w:rPr>
          <w:rStyle w:val="jlqj4b"/>
          <w:b/>
          <w:lang w:val="en"/>
        </w:rPr>
        <w:t xml:space="preserve">for </w:t>
      </w:r>
      <w:ins w:id="1" w:author="dell" w:date="2023-11-22T13:02:00Z">
        <w:r w:rsidR="00B04AB9">
          <w:rPr>
            <w:rStyle w:val="jlqj4b"/>
            <w:b/>
            <w:lang w:val="en"/>
          </w:rPr>
          <w:t>a</w:t>
        </w:r>
      </w:ins>
      <w:ins w:id="2" w:author="dell" w:date="2023-11-22T13:01:00Z">
        <w:r w:rsidR="00B04AB9">
          <w:rPr>
            <w:rStyle w:val="jlqj4b"/>
            <w:b/>
            <w:lang w:val="bg-BG"/>
          </w:rPr>
          <w:t xml:space="preserve"> </w:t>
        </w:r>
      </w:ins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3862BC">
        <w:rPr>
          <w:rStyle w:val="jlqj4b"/>
          <w:lang w:val="en"/>
        </w:rPr>
        <w:t>offer</w:t>
      </w:r>
      <w:r w:rsidRPr="006C475D">
        <w:rPr>
          <w:rStyle w:val="jlqj4b"/>
          <w:lang w:val="en"/>
        </w:rPr>
        <w:t xml:space="preserve">). Authors can edit or delete </w:t>
      </w:r>
      <w:ins w:id="3" w:author="dell" w:date="2023-11-22T13:02:00Z">
        <w:r w:rsidR="00B04AB9">
          <w:rPr>
            <w:rStyle w:val="jlqj4b"/>
          </w:rPr>
          <w:t xml:space="preserve">their </w:t>
        </w:r>
      </w:ins>
      <w:r w:rsidR="003862BC">
        <w:rPr>
          <w:rStyle w:val="jlqj4b"/>
          <w:lang w:val="en"/>
        </w:rPr>
        <w:t>course</w:t>
      </w:r>
      <w:ins w:id="4" w:author="dell" w:date="2023-11-22T13:02:00Z">
        <w:r w:rsidR="00B04AB9">
          <w:rPr>
            <w:rStyle w:val="jlqj4b"/>
            <w:lang w:val="en"/>
          </w:rPr>
          <w:t>s</w:t>
        </w:r>
      </w:ins>
      <w:r w:rsidRPr="006C475D">
        <w:rPr>
          <w:rStyle w:val="jlqj4b"/>
          <w:lang w:val="en"/>
        </w:rPr>
        <w:t xml:space="preserve">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50809120" w:rsidR="0091664F" w:rsidRDefault="003862BC" w:rsidP="006C475D">
      <w:pPr>
        <w:rPr>
          <w:rStyle w:val="jlqj4b"/>
          <w:lang w:val="en"/>
        </w:rPr>
      </w:pPr>
      <w:r w:rsidRPr="003862BC">
        <w:rPr>
          <w:rStyle w:val="jlqj4b"/>
          <w:noProof/>
          <w:lang w:val="en"/>
        </w:rPr>
        <w:drawing>
          <wp:inline distT="0" distB="0" distL="0" distR="0" wp14:anchorId="6F4C5C80" wp14:editId="5D623E4B">
            <wp:extent cx="6626225" cy="392430"/>
            <wp:effectExtent l="0" t="0" r="3175" b="7620"/>
            <wp:docPr id="110251411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141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3674A54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r w:rsidR="009B1099">
        <w:rPr>
          <w:rFonts w:cstheme="minorHAnsi"/>
          <w:lang w:val="bg-BG"/>
        </w:rPr>
        <w:t xml:space="preserve">and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3862BC">
        <w:rPr>
          <w:rFonts w:cstheme="minorHAnsi"/>
          <w:b/>
          <w:bCs/>
        </w:rPr>
        <w:t>All Course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D7D94BB" w:rsidR="00243773" w:rsidRPr="005841E3" w:rsidRDefault="003862BC" w:rsidP="0091664F">
      <w:pPr>
        <w:rPr>
          <w:rFonts w:cstheme="minorHAnsi"/>
          <w:lang w:val="bg-BG"/>
        </w:rPr>
      </w:pPr>
      <w:r w:rsidRPr="003862BC">
        <w:rPr>
          <w:rFonts w:cstheme="minorHAnsi"/>
          <w:noProof/>
          <w:lang w:val="bg-BG"/>
        </w:rPr>
        <w:drawing>
          <wp:inline distT="0" distB="0" distL="0" distR="0" wp14:anchorId="45BF93BD" wp14:editId="0DF9A489">
            <wp:extent cx="6626225" cy="407035"/>
            <wp:effectExtent l="0" t="0" r="3175" b="0"/>
            <wp:docPr id="108099341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34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8BDFD6F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3862BC">
        <w:rPr>
          <w:rFonts w:cstheme="minorHAnsi"/>
          <w:b/>
        </w:rPr>
        <w:t>Course</w:t>
      </w:r>
      <w:r w:rsidR="000A6B3F">
        <w:rPr>
          <w:rFonts w:cstheme="minorHAnsi"/>
          <w:b/>
        </w:rPr>
        <w:t xml:space="preserve"> page</w:t>
      </w:r>
    </w:p>
    <w:p w14:paraId="7BD9A3B6" w14:textId="55ABAAE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3862BC">
        <w:rPr>
          <w:rFonts w:cstheme="minorHAnsi"/>
          <w:b/>
          <w:bCs/>
        </w:rPr>
        <w:t>Course</w:t>
      </w:r>
      <w:r w:rsidR="00B5175E">
        <w:rPr>
          <w:rFonts w:cstheme="minorHAnsi"/>
          <w:b/>
          <w:bCs/>
        </w:rPr>
        <w:t xml:space="preserve"> </w:t>
      </w:r>
      <w:r w:rsidR="003862B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[Create </w:t>
      </w:r>
      <w:r w:rsidR="003862BC">
        <w:rPr>
          <w:rFonts w:cstheme="minorHAnsi"/>
          <w:b/>
          <w:bCs/>
        </w:rPr>
        <w:t>Course Offers</w:t>
      </w:r>
      <w:r w:rsidRPr="00A94C93">
        <w:rPr>
          <w:rFonts w:cstheme="minorHAnsi"/>
          <w:b/>
          <w:bCs/>
        </w:rPr>
        <w:t>]</w:t>
      </w:r>
    </w:p>
    <w:p w14:paraId="676A730D" w14:textId="2B0AF199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3862BC">
        <w:rPr>
          <w:rFonts w:cstheme="minorHAnsi"/>
          <w:b/>
        </w:rPr>
        <w:t>course</w:t>
      </w:r>
      <w:r w:rsidRPr="00A94C93">
        <w:rPr>
          <w:rFonts w:cstheme="minorHAnsi"/>
          <w:b/>
        </w:rPr>
        <w:t xml:space="preserve"> details page [Details]</w:t>
      </w:r>
    </w:p>
    <w:p w14:paraId="79CCB653" w14:textId="1A1B3D48" w:rsidR="00BE09F2" w:rsidRPr="00A94C93" w:rsidRDefault="003862BC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Sign up</w:t>
      </w:r>
      <w:r w:rsidR="00B003E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for</w:t>
      </w:r>
      <w:ins w:id="5" w:author="dell" w:date="2023-11-22T13:02:00Z">
        <w:r w:rsidR="00B04AB9">
          <w:rPr>
            <w:rStyle w:val="jlqj4b"/>
            <w:b/>
            <w:lang w:val="en"/>
          </w:rPr>
          <w:t xml:space="preserve"> a</w:t>
        </w:r>
      </w:ins>
      <w:r>
        <w:rPr>
          <w:rStyle w:val="jlqj4b"/>
          <w:b/>
          <w:lang w:val="en"/>
        </w:rPr>
        <w:t xml:space="preserve"> course offer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course</w:t>
      </w:r>
      <w:r w:rsidR="00BE09F2" w:rsidRPr="00A94C93">
        <w:rPr>
          <w:rFonts w:cstheme="minorHAnsi"/>
          <w:b/>
          <w:bCs/>
        </w:rPr>
        <w:t>)</w:t>
      </w:r>
    </w:p>
    <w:p w14:paraId="4875A65B" w14:textId="0BA82C77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F8315E">
        <w:rPr>
          <w:rFonts w:cstheme="minorHAnsi"/>
          <w:b/>
          <w:bCs/>
        </w:rPr>
        <w:t>c</w:t>
      </w:r>
      <w:r w:rsidR="00505EDA">
        <w:rPr>
          <w:rFonts w:cstheme="minorHAnsi"/>
          <w:b/>
          <w:bCs/>
        </w:rPr>
        <w:t>ourse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A8589E">
        <w:rPr>
          <w:rFonts w:cstheme="minorHAnsi"/>
          <w:b/>
          <w:bCs/>
        </w:rPr>
        <w:t>course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5BA1D04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505EDA">
        <w:rPr>
          <w:b/>
        </w:rPr>
        <w:t>Course Book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22DFBA3E" w:rsidR="00357C76" w:rsidRPr="003A7CDD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del w:id="6" w:author="dell" w:date="2023-11-22T13:08:00Z">
        <w:r w:rsidDel="00B04AB9">
          <w:rPr>
            <w:rStyle w:val="CodeChar"/>
            <w:rFonts w:asciiTheme="minorHAnsi" w:hAnsiTheme="minorHAnsi" w:cstheme="minorHAnsi"/>
          </w:rPr>
          <w:delText>U</w:delText>
        </w:r>
      </w:del>
      <w:ins w:id="7" w:author="dell" w:date="2023-11-22T13:08:00Z">
        <w:r w:rsidR="00B04AB9">
          <w:rPr>
            <w:rStyle w:val="CodeChar"/>
            <w:rFonts w:asciiTheme="minorHAnsi" w:hAnsiTheme="minorHAnsi" w:cstheme="minorHAnsi"/>
          </w:rPr>
          <w:t>u</w:t>
        </w:r>
      </w:ins>
      <w:r>
        <w:rPr>
          <w:rStyle w:val="CodeChar"/>
          <w:rFonts w:asciiTheme="minorHAnsi" w:hAnsiTheme="minorHAnsi" w:cstheme="minorHAnsi"/>
        </w:rPr>
        <w:t>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583997FA" w:rsidR="00F42D5E" w:rsidRPr="003A7CDD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del w:id="8" w:author="dell" w:date="2023-11-22T13:08:00Z">
        <w:r w:rsidDel="00B04AB9">
          <w:rPr>
            <w:rStyle w:val="CodeChar"/>
            <w:rFonts w:asciiTheme="minorHAnsi" w:hAnsiTheme="minorHAnsi" w:cstheme="minorHAnsi"/>
          </w:rPr>
          <w:delText>E</w:delText>
        </w:r>
      </w:del>
      <w:ins w:id="9" w:author="dell" w:date="2023-11-22T13:08:00Z">
        <w:r w:rsidR="00B04AB9">
          <w:rPr>
            <w:rStyle w:val="CodeChar"/>
            <w:rFonts w:asciiTheme="minorHAnsi" w:hAnsiTheme="minorHAnsi" w:cstheme="minorHAnsi"/>
          </w:rPr>
          <w:t>e</w:t>
        </w:r>
      </w:ins>
      <w:r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002CBFBA" w:rsidR="00E0610E" w:rsidRPr="009B1099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del w:id="10" w:author="dell" w:date="2023-11-22T13:08:00Z">
        <w:r w:rsidRPr="003A7CDD" w:rsidDel="00B04AB9">
          <w:rPr>
            <w:rStyle w:val="CodeChar"/>
            <w:rFonts w:asciiTheme="minorHAnsi" w:hAnsiTheme="minorHAnsi" w:cstheme="minorHAnsi"/>
          </w:rPr>
          <w:delText>P</w:delText>
        </w:r>
      </w:del>
      <w:ins w:id="11" w:author="dell" w:date="2023-11-22T13:08:00Z">
        <w:r w:rsidR="00B04AB9">
          <w:rPr>
            <w:rStyle w:val="CodeChar"/>
            <w:rFonts w:asciiTheme="minorHAnsi" w:hAnsiTheme="minorHAnsi" w:cstheme="minorHAnsi"/>
          </w:rPr>
          <w:t>p</w:t>
        </w:r>
      </w:ins>
      <w:r w:rsidRPr="003A7CDD">
        <w:rPr>
          <w:rStyle w:val="CodeChar"/>
          <w:rFonts w:asciiTheme="minorHAnsi" w:hAnsiTheme="minorHAnsi" w:cstheme="minorHAnsi"/>
        </w:rPr>
        <w:t>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1D36C708" w:rsidR="00357C76" w:rsidRPr="00015FE2" w:rsidRDefault="00505EDA" w:rsidP="00357C76">
      <w:pPr>
        <w:pStyle w:val="Heading3"/>
      </w:pPr>
      <w:r>
        <w:rPr>
          <w:rStyle w:val="jlqj4b"/>
        </w:rPr>
        <w:t>Course</w:t>
      </w:r>
    </w:p>
    <w:p w14:paraId="76665E58" w14:textId="2A182D7A" w:rsidR="00357C76" w:rsidRPr="00AD4285" w:rsidRDefault="00EC56E7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12" w:author="dell" w:date="2023-11-22T13:08:00Z">
        <w:r w:rsidRPr="00EC56E7" w:rsidDel="00B04AB9">
          <w:rPr>
            <w:rFonts w:cstheme="minorHAnsi"/>
            <w:b/>
            <w:noProof/>
          </w:rPr>
          <w:delText>T</w:delText>
        </w:r>
      </w:del>
      <w:ins w:id="13" w:author="dell" w:date="2023-11-22T13:08:00Z">
        <w:r w:rsidR="00B04AB9">
          <w:rPr>
            <w:rFonts w:cstheme="minorHAnsi"/>
            <w:b/>
            <w:noProof/>
          </w:rPr>
          <w:t>t</w:t>
        </w:r>
      </w:ins>
      <w:r w:rsidRPr="00EC56E7">
        <w:rPr>
          <w:rFonts w:cstheme="minorHAnsi"/>
          <w:b/>
          <w:noProof/>
        </w:rPr>
        <w:t>itle</w:t>
      </w:r>
      <w:r w:rsidR="003A7CDD" w:rsidRPr="00EC56E7">
        <w:rPr>
          <w:rFonts w:cstheme="minorHAnsi"/>
          <w:b/>
          <w:noProof/>
        </w:rPr>
        <w:t xml:space="preserve"> - </w:t>
      </w:r>
      <w:del w:id="14" w:author="dell" w:date="2023-11-22T13:13:00Z">
        <w:r w:rsidR="009B1099" w:rsidRPr="00EC56E7" w:rsidDel="00D2040E">
          <w:rPr>
            <w:rFonts w:cstheme="minorHAnsi"/>
            <w:b/>
            <w:noProof/>
          </w:rPr>
          <w:delText>S</w:delText>
        </w:r>
      </w:del>
      <w:ins w:id="15" w:author="dell" w:date="2023-11-22T13:13:00Z">
        <w:r w:rsidR="00D2040E">
          <w:rPr>
            <w:rFonts w:cstheme="minorHAnsi"/>
            <w:b/>
            <w:noProof/>
          </w:rPr>
          <w:t>s</w:t>
        </w:r>
      </w:ins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562FE78D" w:rsidR="00AD4285" w:rsidRPr="00AD4285" w:rsidRDefault="00AD4285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16" w:author="dell" w:date="2023-11-22T13:09:00Z">
        <w:r w:rsidDel="00B04AB9">
          <w:rPr>
            <w:rFonts w:cstheme="minorHAnsi"/>
            <w:b/>
            <w:noProof/>
          </w:rPr>
          <w:delText>T</w:delText>
        </w:r>
      </w:del>
      <w:ins w:id="17" w:author="dell" w:date="2023-11-22T13:09:00Z">
        <w:r w:rsidR="00B04AB9">
          <w:rPr>
            <w:rFonts w:cstheme="minorHAnsi"/>
            <w:b/>
            <w:noProof/>
          </w:rPr>
          <w:t>t</w:t>
        </w:r>
      </w:ins>
      <w:r>
        <w:rPr>
          <w:rFonts w:cstheme="minorHAnsi"/>
          <w:b/>
          <w:noProof/>
        </w:rPr>
        <w:t xml:space="preserve">ype - </w:t>
      </w:r>
      <w:del w:id="18" w:author="dell" w:date="2023-11-22T13:13:00Z">
        <w:r w:rsidDel="00D2040E">
          <w:rPr>
            <w:rFonts w:cstheme="minorHAnsi"/>
            <w:b/>
            <w:noProof/>
          </w:rPr>
          <w:delText>S</w:delText>
        </w:r>
      </w:del>
      <w:ins w:id="19" w:author="dell" w:date="2023-11-22T13:13:00Z">
        <w:r w:rsidR="00D2040E">
          <w:rPr>
            <w:rFonts w:cstheme="minorHAnsi"/>
            <w:b/>
            <w:noProof/>
          </w:rPr>
          <w:t>s</w:t>
        </w:r>
      </w:ins>
      <w:r>
        <w:rPr>
          <w:rFonts w:cstheme="minorHAnsi"/>
          <w:b/>
          <w:noProof/>
        </w:rPr>
        <w:t>tring (required),</w:t>
      </w:r>
    </w:p>
    <w:p w14:paraId="012F728E" w14:textId="107EBF74" w:rsidR="00AD4285" w:rsidRPr="00AD4285" w:rsidRDefault="00AD4285" w:rsidP="00AD4285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20" w:author="dell" w:date="2023-11-22T13:09:00Z">
        <w:r w:rsidDel="00B04AB9">
          <w:rPr>
            <w:rFonts w:cstheme="minorHAnsi"/>
            <w:b/>
            <w:noProof/>
          </w:rPr>
          <w:delText>C</w:delText>
        </w:r>
      </w:del>
      <w:ins w:id="21" w:author="dell" w:date="2023-11-22T13:09:00Z">
        <w:r w:rsidR="00B04AB9">
          <w:rPr>
            <w:rFonts w:cstheme="minorHAnsi"/>
            <w:b/>
            <w:noProof/>
          </w:rPr>
          <w:t>c</w:t>
        </w:r>
      </w:ins>
      <w:r>
        <w:rPr>
          <w:rFonts w:cstheme="minorHAnsi"/>
          <w:b/>
          <w:noProof/>
        </w:rPr>
        <w:t xml:space="preserve">ertificate - </w:t>
      </w:r>
      <w:del w:id="22" w:author="dell" w:date="2023-11-22T13:13:00Z">
        <w:r w:rsidDel="00D2040E">
          <w:rPr>
            <w:rFonts w:cstheme="minorHAnsi"/>
            <w:b/>
            <w:noProof/>
          </w:rPr>
          <w:delText>S</w:delText>
        </w:r>
      </w:del>
      <w:ins w:id="23" w:author="dell" w:date="2023-11-22T13:13:00Z">
        <w:r w:rsidR="00D2040E">
          <w:rPr>
            <w:rFonts w:cstheme="minorHAnsi"/>
            <w:b/>
            <w:noProof/>
          </w:rPr>
          <w:t>s</w:t>
        </w:r>
      </w:ins>
      <w:r>
        <w:rPr>
          <w:rFonts w:cstheme="minorHAnsi"/>
          <w:b/>
          <w:noProof/>
        </w:rPr>
        <w:t>tring (required),</w:t>
      </w:r>
    </w:p>
    <w:p w14:paraId="435AAE6A" w14:textId="2173C853" w:rsidR="009B1099" w:rsidRPr="00EC56E7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24" w:author="dell" w:date="2023-11-22T13:09:00Z">
        <w:r w:rsidRPr="00EC56E7" w:rsidDel="00B04AB9">
          <w:rPr>
            <w:rFonts w:cstheme="minorHAnsi"/>
            <w:b/>
            <w:noProof/>
          </w:rPr>
          <w:delText>I</w:delText>
        </w:r>
      </w:del>
      <w:ins w:id="25" w:author="dell" w:date="2023-11-22T13:09:00Z">
        <w:r w:rsidR="00B04AB9">
          <w:rPr>
            <w:rFonts w:cstheme="minorHAnsi"/>
            <w:b/>
            <w:noProof/>
          </w:rPr>
          <w:t>i</w:t>
        </w:r>
      </w:ins>
      <w:r w:rsidRPr="00EC56E7">
        <w:rPr>
          <w:rFonts w:cstheme="minorHAnsi"/>
          <w:b/>
          <w:noProof/>
        </w:rPr>
        <w:t xml:space="preserve">mage: </w:t>
      </w:r>
      <w:del w:id="26" w:author="dell" w:date="2023-11-22T13:13:00Z">
        <w:r w:rsidRPr="00EC56E7" w:rsidDel="00D2040E">
          <w:rPr>
            <w:rFonts w:cstheme="minorHAnsi"/>
            <w:b/>
            <w:noProof/>
          </w:rPr>
          <w:delText>S</w:delText>
        </w:r>
      </w:del>
      <w:ins w:id="27" w:author="dell" w:date="2023-11-22T13:13:00Z">
        <w:r w:rsidR="00D2040E">
          <w:rPr>
            <w:rFonts w:cstheme="minorHAnsi"/>
            <w:b/>
            <w:noProof/>
          </w:rPr>
          <w:t>s</w:t>
        </w:r>
      </w:ins>
      <w:r w:rsidRPr="00EC56E7">
        <w:rPr>
          <w:rFonts w:cstheme="minorHAnsi"/>
          <w:b/>
          <w:noProof/>
        </w:rPr>
        <w:t>tring (required),</w:t>
      </w:r>
    </w:p>
    <w:p w14:paraId="507C4874" w14:textId="1123AFC8" w:rsidR="009B1099" w:rsidRPr="00AD4285" w:rsidRDefault="00AD4285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28" w:author="dell" w:date="2023-11-22T13:09:00Z">
        <w:r w:rsidDel="00B04AB9">
          <w:rPr>
            <w:rFonts w:cstheme="minorHAnsi"/>
            <w:b/>
            <w:noProof/>
          </w:rPr>
          <w:delText>D</w:delText>
        </w:r>
      </w:del>
      <w:ins w:id="29" w:author="dell" w:date="2023-11-22T13:09:00Z">
        <w:r w:rsidR="00B04AB9">
          <w:rPr>
            <w:rFonts w:cstheme="minorHAnsi"/>
            <w:b/>
            <w:noProof/>
          </w:rPr>
          <w:t>d</w:t>
        </w:r>
      </w:ins>
      <w:r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del w:id="30" w:author="dell" w:date="2023-11-22T13:13:00Z">
        <w:r w:rsidR="00EC56E7" w:rsidRPr="00EC56E7" w:rsidDel="00D2040E">
          <w:rPr>
            <w:rFonts w:cstheme="minorHAnsi"/>
            <w:b/>
            <w:noProof/>
          </w:rPr>
          <w:delText>S</w:delText>
        </w:r>
      </w:del>
      <w:ins w:id="31" w:author="dell" w:date="2023-11-22T13:13:00Z">
        <w:r w:rsidR="00D2040E">
          <w:rPr>
            <w:rFonts w:cstheme="minorHAnsi"/>
            <w:b/>
            <w:noProof/>
          </w:rPr>
          <w:t>s</w:t>
        </w:r>
      </w:ins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3C6CEAC5" w14:textId="7F9E4F32" w:rsidR="009B1099" w:rsidRPr="00AD4285" w:rsidRDefault="00AD4285" w:rsidP="00AD4285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32" w:author="dell" w:date="2023-11-22T13:09:00Z">
        <w:r w:rsidDel="00B04AB9">
          <w:rPr>
            <w:rFonts w:cstheme="minorHAnsi"/>
            <w:b/>
            <w:noProof/>
          </w:rPr>
          <w:delText>P</w:delText>
        </w:r>
      </w:del>
      <w:ins w:id="33" w:author="dell" w:date="2023-11-22T13:09:00Z">
        <w:r w:rsidR="00B04AB9">
          <w:rPr>
            <w:rFonts w:cstheme="minorHAnsi"/>
            <w:b/>
            <w:noProof/>
          </w:rPr>
          <w:t>p</w:t>
        </w:r>
      </w:ins>
      <w:r>
        <w:rPr>
          <w:rFonts w:cstheme="minorHAnsi"/>
          <w:b/>
          <w:noProof/>
        </w:rPr>
        <w:t xml:space="preserve">rice – </w:t>
      </w:r>
      <w:del w:id="34" w:author="dell" w:date="2023-11-22T13:13:00Z">
        <w:r w:rsidDel="00D2040E">
          <w:rPr>
            <w:rFonts w:cstheme="minorHAnsi"/>
            <w:b/>
            <w:noProof/>
          </w:rPr>
          <w:delText>N</w:delText>
        </w:r>
      </w:del>
      <w:ins w:id="35" w:author="dell" w:date="2023-11-22T13:13:00Z">
        <w:r w:rsidR="00D2040E">
          <w:rPr>
            <w:rFonts w:cstheme="minorHAnsi"/>
            <w:b/>
            <w:noProof/>
          </w:rPr>
          <w:t>n</w:t>
        </w:r>
      </w:ins>
      <w:r>
        <w:rPr>
          <w:rFonts w:cstheme="minorHAnsi"/>
          <w:b/>
          <w:noProof/>
        </w:rPr>
        <w:t>umber (required),</w:t>
      </w:r>
    </w:p>
    <w:p w14:paraId="5C2AEF1A" w14:textId="3BD9A265" w:rsidR="00357C76" w:rsidRPr="00EC56E7" w:rsidRDefault="00505EDA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36" w:author="dell" w:date="2023-11-22T13:09:00Z">
        <w:r w:rsidDel="00B04AB9">
          <w:rPr>
            <w:rFonts w:cstheme="minorHAnsi"/>
            <w:b/>
            <w:noProof/>
          </w:rPr>
          <w:delText>S</w:delText>
        </w:r>
      </w:del>
      <w:ins w:id="37" w:author="dell" w:date="2023-11-22T13:09:00Z">
        <w:r w:rsidR="00B04AB9">
          <w:rPr>
            <w:rFonts w:cstheme="minorHAnsi"/>
            <w:b/>
            <w:noProof/>
          </w:rPr>
          <w:t>s</w:t>
        </w:r>
      </w:ins>
      <w:r>
        <w:rPr>
          <w:rFonts w:cstheme="minorHAnsi"/>
          <w:b/>
          <w:noProof/>
        </w:rPr>
        <w:t>ignUpList</w:t>
      </w:r>
      <w:r w:rsidR="00357C76" w:rsidRPr="00EC56E7">
        <w:rPr>
          <w:rFonts w:cstheme="minorHAnsi"/>
          <w:b/>
          <w:noProof/>
        </w:rPr>
        <w:t xml:space="preserve"> 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491E8FC4" w:rsidR="00A016B2" w:rsidRPr="00EC56E7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del w:id="38" w:author="dell" w:date="2023-11-22T13:09:00Z">
        <w:r w:rsidRPr="00EC56E7" w:rsidDel="00B04AB9">
          <w:rPr>
            <w:rFonts w:cstheme="minorHAnsi"/>
            <w:b/>
          </w:rPr>
          <w:delText>O</w:delText>
        </w:r>
      </w:del>
      <w:ins w:id="39" w:author="dell" w:date="2023-11-22T13:09:00Z">
        <w:r w:rsidR="00B04AB9">
          <w:rPr>
            <w:rFonts w:cstheme="minorHAnsi"/>
            <w:b/>
          </w:rPr>
          <w:t>o</w:t>
        </w:r>
      </w:ins>
      <w:r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Pr="00EC56E7">
        <w:rPr>
          <w:rFonts w:cstheme="minorHAnsi"/>
          <w:b/>
        </w:rPr>
        <w:t>- object I</w:t>
      </w:r>
      <w:ins w:id="40" w:author="dell" w:date="2023-11-22T13:13:00Z">
        <w:r w:rsidR="00D2040E">
          <w:rPr>
            <w:rFonts w:cstheme="minorHAnsi"/>
            <w:b/>
          </w:rPr>
          <w:t>D</w:t>
        </w:r>
      </w:ins>
      <w:del w:id="41" w:author="dell" w:date="2023-11-22T13:13:00Z">
        <w:r w:rsidRPr="00EC56E7" w:rsidDel="00D2040E">
          <w:rPr>
            <w:rFonts w:cstheme="minorHAnsi"/>
            <w:b/>
          </w:rPr>
          <w:delText>d</w:delText>
        </w:r>
      </w:del>
      <w:r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Pr="00EC56E7">
        <w:rPr>
          <w:rFonts w:cstheme="minorHAnsi"/>
          <w:b/>
        </w:rPr>
        <w:t>reference to the User model)</w:t>
      </w:r>
    </w:p>
    <w:p w14:paraId="4EA9E0F1" w14:textId="24858621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505EDA">
        <w:rPr>
          <w:rStyle w:val="jlqj4b"/>
          <w:b/>
          <w:lang w:val="en"/>
        </w:rPr>
        <w:t>sign</w:t>
      </w:r>
      <w:ins w:id="42" w:author="dell" w:date="2023-11-22T13:08:00Z">
        <w:r w:rsidR="00B04AB9">
          <w:rPr>
            <w:rStyle w:val="jlqj4b"/>
            <w:b/>
            <w:lang w:val="en"/>
          </w:rPr>
          <w:t>s</w:t>
        </w:r>
      </w:ins>
      <w:r w:rsidR="00505EDA">
        <w:rPr>
          <w:rStyle w:val="jlqj4b"/>
          <w:b/>
          <w:lang w:val="en"/>
        </w:rPr>
        <w:t xml:space="preserve"> up for </w:t>
      </w:r>
      <w:ins w:id="43" w:author="dell" w:date="2023-11-22T13:08:00Z">
        <w:r w:rsidR="00B04AB9">
          <w:rPr>
            <w:rStyle w:val="jlqj4b"/>
            <w:b/>
            <w:lang w:val="en"/>
          </w:rPr>
          <w:t xml:space="preserve">a </w:t>
        </w:r>
      </w:ins>
      <w:r w:rsidR="00505EDA">
        <w:rPr>
          <w:rStyle w:val="jlqj4b"/>
          <w:b/>
          <w:lang w:val="en"/>
        </w:rPr>
        <w:t>course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ins w:id="44" w:author="dell" w:date="2023-11-22T13:08:00Z">
        <w:r w:rsidR="00B04AB9">
          <w:rPr>
            <w:rStyle w:val="jlqj4b"/>
            <w:lang w:val="en"/>
          </w:rPr>
          <w:t>e</w:t>
        </w:r>
      </w:ins>
      <w:del w:id="45" w:author="dell" w:date="2023-11-22T13:08:00Z">
        <w:r w:rsidRPr="00EC56E7" w:rsidDel="00B04AB9">
          <w:rPr>
            <w:rStyle w:val="jlqj4b"/>
            <w:lang w:val="en"/>
          </w:rPr>
          <w:delText>at</w:delText>
        </w:r>
      </w:del>
      <w:r w:rsidRPr="00EC56E7">
        <w:rPr>
          <w:rStyle w:val="jlqj4b"/>
          <w:lang w:val="en"/>
        </w:rPr>
        <w:t xml:space="preserve"> </w:t>
      </w:r>
      <w:proofErr w:type="spellStart"/>
      <w:ins w:id="46" w:author="dell" w:date="2023-11-22T13:08:00Z">
        <w:r w:rsidR="00B04AB9" w:rsidRPr="00B04AB9">
          <w:rPr>
            <w:rStyle w:val="jlqj4b"/>
            <w:b/>
            <w:bCs/>
            <w:lang w:val="en"/>
            <w:rPrChange w:id="47" w:author="dell" w:date="2023-11-22T13:08:00Z">
              <w:rPr>
                <w:rStyle w:val="jlqj4b"/>
                <w:lang w:val="en"/>
              </w:rPr>
            </w:rPrChange>
          </w:rPr>
          <w:t>signUpList</w:t>
        </w:r>
        <w:proofErr w:type="spellEnd"/>
        <w:r w:rsidR="00B04AB9">
          <w:rPr>
            <w:rStyle w:val="jlqj4b"/>
            <w:lang w:val="en"/>
          </w:rPr>
          <w:t xml:space="preserve"> </w:t>
        </w:r>
      </w:ins>
      <w:r w:rsidRPr="00EC56E7">
        <w:rPr>
          <w:rStyle w:val="jlqj4b"/>
          <w:lang w:val="en"/>
        </w:rPr>
        <w:t>collection</w:t>
      </w:r>
      <w:ins w:id="48" w:author="dell" w:date="2023-11-22T13:08:00Z">
        <w:r w:rsidR="00B04AB9">
          <w:rPr>
            <w:rStyle w:val="jlqj4b"/>
            <w:lang w:val="en"/>
          </w:rPr>
          <w:t>.</w:t>
        </w:r>
      </w:ins>
      <w:del w:id="49" w:author="dell" w:date="2023-11-22T13:08:00Z">
        <w:r w:rsidRPr="00EC56E7" w:rsidDel="00B04AB9">
          <w:rPr>
            <w:rStyle w:val="jlqj4b"/>
            <w:lang w:val="bg-BG"/>
          </w:rPr>
          <w:delText xml:space="preserve"> </w:delText>
        </w:r>
        <w:r w:rsidRPr="00EC56E7" w:rsidDel="00B04AB9">
          <w:rPr>
            <w:rStyle w:val="jlqj4b"/>
          </w:rPr>
          <w:delText>(</w:delText>
        </w:r>
        <w:r w:rsidR="00505EDA" w:rsidDel="00B04AB9">
          <w:rPr>
            <w:rFonts w:cstheme="minorHAnsi"/>
            <w:b/>
            <w:noProof/>
          </w:rPr>
          <w:delText>SignUp</w:delText>
        </w:r>
        <w:r w:rsidR="00EC56E7" w:rsidRPr="00EC56E7" w:rsidDel="00B04AB9">
          <w:rPr>
            <w:rFonts w:cstheme="minorHAnsi"/>
            <w:b/>
            <w:noProof/>
          </w:rPr>
          <w:delText xml:space="preserve"> </w:delText>
        </w:r>
        <w:r w:rsidR="00505EDA" w:rsidDel="00B04AB9">
          <w:rPr>
            <w:rFonts w:cstheme="minorHAnsi"/>
            <w:b/>
            <w:noProof/>
          </w:rPr>
          <w:delText>Course</w:delText>
        </w:r>
        <w:r w:rsidRPr="00EC56E7" w:rsidDel="00B04AB9">
          <w:rPr>
            <w:rStyle w:val="jlqj4b"/>
          </w:rPr>
          <w:delText>)</w:delText>
        </w:r>
      </w:del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B092A29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AB48DC">
        <w:rPr>
          <w:rStyle w:val="jlqj4b"/>
          <w:b/>
          <w:bCs/>
          <w:lang w:val="en"/>
        </w:rPr>
        <w:t xml:space="preserve">the last 3 added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</w:t>
      </w:r>
      <w:r w:rsidR="00012EDC">
        <w:rPr>
          <w:rStyle w:val="jlqj4b"/>
          <w:b/>
          <w:bCs/>
          <w:lang w:val="en"/>
        </w:rPr>
        <w:t>offers</w:t>
      </w:r>
      <w:r w:rsidR="00AB48DC">
        <w:rPr>
          <w:rStyle w:val="jlqj4b"/>
          <w:b/>
          <w:bCs/>
          <w:lang w:val="en"/>
        </w:rPr>
        <w:t xml:space="preserve">. Each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must </w:t>
      </w:r>
      <w:r w:rsidR="00AB48DC">
        <w:rPr>
          <w:rStyle w:val="jlqj4b"/>
          <w:lang w:val="en"/>
        </w:rPr>
        <w:t xml:space="preserve">show information about the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title</w:t>
      </w:r>
      <w:r w:rsidR="00AB48DC">
        <w:rPr>
          <w:rStyle w:val="jlqj4b"/>
          <w:lang w:val="en"/>
        </w:rPr>
        <w:t xml:space="preserve">, </w:t>
      </w:r>
      <w:r w:rsidR="00012EDC">
        <w:rPr>
          <w:rStyle w:val="jlqj4b"/>
          <w:b/>
          <w:bCs/>
          <w:lang w:val="en"/>
        </w:rPr>
        <w:t xml:space="preserve">type, certificate </w:t>
      </w:r>
      <w:r w:rsidR="00012EDC" w:rsidRPr="00012EDC">
        <w:rPr>
          <w:rStyle w:val="jlqj4b"/>
          <w:lang w:val="en"/>
        </w:rPr>
        <w:t>and</w:t>
      </w:r>
      <w:r w:rsidR="00012EDC">
        <w:rPr>
          <w:rStyle w:val="jlqj4b"/>
          <w:b/>
          <w:bCs/>
          <w:lang w:val="en"/>
        </w:rPr>
        <w:t xml:space="preserve"> price</w:t>
      </w:r>
      <w:r w:rsidR="00AB48DC">
        <w:rPr>
          <w:rStyle w:val="jlqj4b"/>
          <w:lang w:val="en"/>
        </w:rPr>
        <w:t xml:space="preserve">, as well as a page with </w:t>
      </w:r>
      <w:r w:rsidR="00AB48DC">
        <w:rPr>
          <w:rStyle w:val="jlqj4b"/>
          <w:b/>
          <w:bCs/>
          <w:lang w:val="en"/>
        </w:rPr>
        <w:t xml:space="preserve">details </w:t>
      </w:r>
      <w:r w:rsidR="00AB48DC">
        <w:rPr>
          <w:rStyle w:val="jlqj4b"/>
          <w:lang w:val="en"/>
        </w:rPr>
        <w:t xml:space="preserve">about the </w:t>
      </w:r>
      <w:r w:rsidR="00AB48DC">
        <w:rPr>
          <w:rStyle w:val="jlqj4b"/>
          <w:b/>
          <w:bCs/>
          <w:lang w:val="en"/>
        </w:rPr>
        <w:t xml:space="preserve">specific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>.</w:t>
      </w:r>
      <w:del w:id="50" w:author="dell" w:date="2023-11-22T14:26:00Z">
        <w:r w:rsidR="00AB48DC" w:rsidDel="00C07D92">
          <w:rPr>
            <w:rStyle w:val="jlqj4b"/>
            <w:b/>
            <w:bCs/>
            <w:lang w:val="en"/>
          </w:rPr>
          <w:delText xml:space="preserve"> </w:delText>
        </w:r>
      </w:del>
    </w:p>
    <w:p w14:paraId="1EAD9833" w14:textId="453AF8EC" w:rsidR="00EC56E7" w:rsidRDefault="00012EDC" w:rsidP="00A9154F">
      <w:pPr>
        <w:jc w:val="center"/>
      </w:pPr>
      <w:r w:rsidRPr="00012EDC">
        <w:rPr>
          <w:noProof/>
        </w:rPr>
        <w:lastRenderedPageBreak/>
        <w:drawing>
          <wp:inline distT="0" distB="0" distL="0" distR="0" wp14:anchorId="026C3ECB" wp14:editId="695B706D">
            <wp:extent cx="6626225" cy="2995295"/>
            <wp:effectExtent l="0" t="0" r="3175" b="0"/>
            <wp:docPr id="54924834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834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DE2" w14:textId="34836F9C" w:rsidR="00782385" w:rsidRDefault="00782385" w:rsidP="00782385">
      <w:pPr>
        <w:rPr>
          <w:rFonts w:ascii="Consolas" w:hAnsi="Consolas"/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155B69">
        <w:t>courses</w:t>
      </w:r>
      <w:r>
        <w:t xml:space="preserve"> </w:t>
      </w:r>
      <w:r w:rsidRPr="00357C76">
        <w:t xml:space="preserve">in the </w:t>
      </w:r>
      <w:del w:id="51" w:author="dell" w:date="2023-11-22T14:27:00Z">
        <w:r w:rsidDel="00C07D92">
          <w:delText>D</w:delText>
        </w:r>
      </w:del>
      <w:ins w:id="52" w:author="dell" w:date="2023-11-22T14:27:00Z">
        <w:r w:rsidR="00C07D92">
          <w:t>d</w:t>
        </w:r>
      </w:ins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Pr="00782385">
        <w:rPr>
          <w:rFonts w:ascii="Consolas" w:hAnsi="Consolas"/>
          <w:b/>
          <w:bCs/>
        </w:rPr>
        <w:t xml:space="preserve">No </w:t>
      </w:r>
      <w:r w:rsidR="00D34B6A">
        <w:rPr>
          <w:rFonts w:ascii="Consolas" w:hAnsi="Consolas"/>
          <w:b/>
          <w:bCs/>
        </w:rPr>
        <w:t>course</w:t>
      </w:r>
      <w:r w:rsidRPr="00782385">
        <w:rPr>
          <w:rFonts w:ascii="Consolas" w:hAnsi="Consolas"/>
          <w:b/>
          <w:bCs/>
        </w:rPr>
        <w:t xml:space="preserve"> created yet.</w:t>
      </w:r>
      <w:r w:rsidR="00B554A1">
        <w:rPr>
          <w:rFonts w:ascii="Consolas" w:hAnsi="Consolas"/>
          <w:b/>
          <w:bCs/>
        </w:rPr>
        <w:t>"</w:t>
      </w:r>
    </w:p>
    <w:p w14:paraId="2D9FBA19" w14:textId="27397DB7" w:rsidR="00B554A1" w:rsidRDefault="00D34B6A" w:rsidP="00782385">
      <w:pPr>
        <w:rPr>
          <w:b/>
          <w:bCs/>
        </w:rPr>
      </w:pPr>
      <w:r w:rsidRPr="00D34B6A">
        <w:rPr>
          <w:b/>
          <w:bCs/>
          <w:noProof/>
        </w:rPr>
        <w:drawing>
          <wp:inline distT="0" distB="0" distL="0" distR="0" wp14:anchorId="63989F5C" wp14:editId="7984E65A">
            <wp:extent cx="6626225" cy="2995295"/>
            <wp:effectExtent l="0" t="0" r="3175" b="0"/>
            <wp:docPr id="157841165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1165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Heading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7299CAA5" w:rsidR="00357C76" w:rsidRDefault="0019047F" w:rsidP="00357C76">
      <w:pPr>
        <w:rPr>
          <w:ins w:id="53" w:author="dell" w:date="2023-11-22T17:01:00Z"/>
        </w:rPr>
      </w:pPr>
      <w:r w:rsidRPr="0019047F">
        <w:rPr>
          <w:b/>
        </w:rPr>
        <w:t xml:space="preserve">Register </w:t>
      </w:r>
      <w:r w:rsidRPr="0019047F">
        <w:t xml:space="preserve">a user inside the </w:t>
      </w:r>
      <w:del w:id="54" w:author="dell" w:date="2023-11-22T14:35:00Z">
        <w:r w:rsidR="009B1099" w:rsidDel="00C07D92">
          <w:delText>D</w:delText>
        </w:r>
      </w:del>
      <w:ins w:id="55" w:author="dell" w:date="2023-11-22T14:35:00Z">
        <w:r w:rsidR="00C07D92">
          <w:t>d</w:t>
        </w:r>
      </w:ins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ins w:id="56" w:author="dell" w:date="2023-11-22T14:36:00Z">
        <w:r w:rsidR="00C07D92">
          <w:t xml:space="preserve">The </w:t>
        </w:r>
      </w:ins>
      <w:del w:id="57" w:author="dell" w:date="2023-11-22T14:36:00Z">
        <w:r w:rsidR="00937138" w:rsidRPr="00937138" w:rsidDel="00C07D92">
          <w:rPr>
            <w:b/>
          </w:rPr>
          <w:delText>P</w:delText>
        </w:r>
      </w:del>
      <w:ins w:id="58" w:author="dell" w:date="2023-11-22T14:36:00Z">
        <w:r w:rsidR="00C07D92">
          <w:rPr>
            <w:b/>
          </w:rPr>
          <w:t>p</w:t>
        </w:r>
      </w:ins>
      <w:r w:rsidR="00937138" w:rsidRPr="00937138">
        <w:rPr>
          <w:b/>
        </w:rPr>
        <w:t>assword</w:t>
      </w:r>
      <w:r w:rsidR="00937138" w:rsidRPr="00937138">
        <w:t xml:space="preserve"> inside the </w:t>
      </w:r>
      <w:del w:id="59" w:author="dell" w:date="2023-11-22T14:36:00Z">
        <w:r w:rsidR="009B1099" w:rsidDel="00C07D92">
          <w:rPr>
            <w:b/>
          </w:rPr>
          <w:delText>D</w:delText>
        </w:r>
      </w:del>
      <w:ins w:id="60" w:author="dell" w:date="2023-11-22T14:36:00Z">
        <w:r w:rsidR="00C07D92">
          <w:rPr>
            <w:b/>
          </w:rPr>
          <w:t>d</w:t>
        </w:r>
      </w:ins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>t</w:t>
      </w:r>
      <w:ins w:id="61" w:author="dell" w:date="2023-11-22T15:15:00Z">
        <w:r w:rsidR="009B5A2E">
          <w:t>he user t</w:t>
        </w:r>
      </w:ins>
      <w:r w:rsidRPr="0019047F">
        <w:t xml:space="preserve">o </w:t>
      </w:r>
      <w:r w:rsidR="00985B5E">
        <w:t xml:space="preserve">the </w:t>
      </w:r>
      <w:r w:rsidRPr="0019047F">
        <w:rPr>
          <w:b/>
        </w:rPr>
        <w:t>Home page</w:t>
      </w:r>
      <w:r>
        <w:t>.</w:t>
      </w:r>
      <w:ins w:id="62" w:author="dell" w:date="2023-11-23T17:09:00Z">
        <w:r w:rsidR="00210054">
          <w:t xml:space="preserve"> If the user tries to submit </w:t>
        </w:r>
        <w:r w:rsidR="00210054" w:rsidRPr="00210054">
          <w:rPr>
            <w:b/>
            <w:bCs/>
            <w:rPrChange w:id="63" w:author="dell" w:date="2023-11-23T17:11:00Z">
              <w:rPr/>
            </w:rPrChange>
          </w:rPr>
          <w:t>invalid data</w:t>
        </w:r>
        <w:r w:rsidR="00210054">
          <w:t xml:space="preserve">, an </w:t>
        </w:r>
        <w:r w:rsidR="00210054" w:rsidRPr="00210054">
          <w:rPr>
            <w:b/>
            <w:bCs/>
            <w:rPrChange w:id="64" w:author="dell" w:date="2023-11-23T17:11:00Z">
              <w:rPr/>
            </w:rPrChange>
          </w:rPr>
          <w:t>error message</w:t>
        </w:r>
        <w:r w:rsidR="00210054">
          <w:t xml:space="preserve"> should be displayed and the </w:t>
        </w:r>
      </w:ins>
      <w:ins w:id="65" w:author="dell" w:date="2023-11-23T17:10:00Z">
        <w:r w:rsidR="00210054">
          <w:t xml:space="preserve">already entered </w:t>
        </w:r>
        <w:r w:rsidR="00210054" w:rsidRPr="00210054">
          <w:rPr>
            <w:b/>
            <w:bCs/>
            <w:rPrChange w:id="66" w:author="dell" w:date="2023-11-23T17:11:00Z">
              <w:rPr/>
            </w:rPrChange>
          </w:rPr>
          <w:t>data should be kept</w:t>
        </w:r>
        <w:r w:rsidR="00210054">
          <w:t xml:space="preserve"> in the input fields</w:t>
        </w:r>
      </w:ins>
      <w:ins w:id="67" w:author="dell" w:date="2023-11-23T17:14:00Z">
        <w:r w:rsidR="00210054">
          <w:t xml:space="preserve"> (except for the passwords)</w:t>
        </w:r>
      </w:ins>
      <w:ins w:id="68" w:author="dell" w:date="2023-11-23T17:10:00Z">
        <w:r w:rsidR="00210054">
          <w:t>.</w:t>
        </w:r>
      </w:ins>
    </w:p>
    <w:p w14:paraId="617F55A2" w14:textId="2239FAA3" w:rsidR="00BF3879" w:rsidRDefault="00BF3879" w:rsidP="00357C76">
      <w:ins w:id="69" w:author="dell" w:date="2023-11-22T17:01:00Z">
        <w:r>
          <w:t xml:space="preserve">A user who is already logged in should </w:t>
        </w:r>
        <w:r w:rsidRPr="00BF3879">
          <w:rPr>
            <w:b/>
            <w:bCs/>
            <w:rPrChange w:id="70" w:author="dell" w:date="2023-11-22T17:03:00Z">
              <w:rPr/>
            </w:rPrChange>
          </w:rPr>
          <w:t>NOT</w:t>
        </w:r>
        <w:r>
          <w:t xml:space="preserve"> be able to reach this</w:t>
        </w:r>
      </w:ins>
      <w:ins w:id="71" w:author="dell" w:date="2023-11-22T17:02:00Z">
        <w:r>
          <w:t xml:space="preserve"> page by typing its </w:t>
        </w:r>
      </w:ins>
      <w:ins w:id="72" w:author="dell" w:date="2023-11-22T17:07:00Z">
        <w:r>
          <w:t>URL</w:t>
        </w:r>
      </w:ins>
      <w:ins w:id="73" w:author="dell" w:date="2023-11-22T17:02:00Z">
        <w:r>
          <w:t xml:space="preserve"> (</w:t>
        </w:r>
        <w:proofErr w:type="gramStart"/>
        <w:r>
          <w:t>e.g.</w:t>
        </w:r>
        <w:proofErr w:type="gramEnd"/>
        <w:r>
          <w:t xml:space="preserve"> </w:t>
        </w:r>
      </w:ins>
      <w:ins w:id="74" w:author="dell" w:date="2023-11-22T17:08:00Z">
        <w:r>
          <w:t>“</w:t>
        </w:r>
      </w:ins>
      <w:ins w:id="75" w:author="dell" w:date="2023-11-22T17:02:00Z">
        <w:r>
          <w:t>http://localhost</w:t>
        </w:r>
      </w:ins>
      <w:ins w:id="76" w:author="dell" w:date="2023-11-22T17:03:00Z">
        <w:r>
          <w:t>:300/register</w:t>
        </w:r>
      </w:ins>
      <w:ins w:id="77" w:author="dell" w:date="2023-11-22T17:08:00Z">
        <w:r>
          <w:t>”</w:t>
        </w:r>
      </w:ins>
      <w:ins w:id="78" w:author="dell" w:date="2023-11-22T17:02:00Z">
        <w:r>
          <w:t>) in the</w:t>
        </w:r>
      </w:ins>
      <w:ins w:id="79" w:author="dell" w:date="2023-11-22T17:03:00Z">
        <w:r>
          <w:t xml:space="preserve"> browser address bar.</w:t>
        </w:r>
      </w:ins>
      <w:ins w:id="80" w:author="dell" w:date="2023-11-22T17:02:00Z">
        <w:r>
          <w:t xml:space="preserve"> </w:t>
        </w:r>
      </w:ins>
    </w:p>
    <w:p w14:paraId="03F98BDB" w14:textId="001C8F9E" w:rsidR="00937138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lastRenderedPageBreak/>
        <w:drawing>
          <wp:inline distT="0" distB="0" distL="0" distR="0" wp14:anchorId="62BE427D" wp14:editId="708225F8">
            <wp:extent cx="6626225" cy="2995295"/>
            <wp:effectExtent l="0" t="0" r="3175" b="0"/>
            <wp:docPr id="81067116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116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ins w:id="81" w:author="dell" w:date="2023-11-22T17:33:00Z"/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ins w:id="82" w:author="dell" w:date="2023-11-22T15:15:00Z">
        <w:r w:rsidR="009B5A2E">
          <w:rPr>
            <w:b/>
          </w:rPr>
          <w:t xml:space="preserve">the user </w:t>
        </w:r>
      </w:ins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ins w:id="83" w:author="dell" w:date="2023-11-23T17:10:00Z">
        <w:r w:rsidR="00210054">
          <w:rPr>
            <w:b/>
          </w:rPr>
          <w:t xml:space="preserve"> </w:t>
        </w:r>
        <w:r w:rsidR="00210054">
          <w:t xml:space="preserve">If the user tries to submit </w:t>
        </w:r>
        <w:r w:rsidR="00210054" w:rsidRPr="00210054">
          <w:rPr>
            <w:b/>
            <w:bCs/>
            <w:rPrChange w:id="84" w:author="dell" w:date="2023-11-23T17:11:00Z">
              <w:rPr/>
            </w:rPrChange>
          </w:rPr>
          <w:t>invalid data</w:t>
        </w:r>
        <w:r w:rsidR="00210054">
          <w:t xml:space="preserve">, an </w:t>
        </w:r>
        <w:r w:rsidR="00210054" w:rsidRPr="00210054">
          <w:rPr>
            <w:b/>
            <w:bCs/>
            <w:rPrChange w:id="85" w:author="dell" w:date="2023-11-23T17:11:00Z">
              <w:rPr/>
            </w:rPrChange>
          </w:rPr>
          <w:t>error message</w:t>
        </w:r>
        <w:r w:rsidR="00210054">
          <w:t xml:space="preserve"> should be displayed and the already entered </w:t>
        </w:r>
        <w:r w:rsidR="00210054" w:rsidRPr="00210054">
          <w:rPr>
            <w:b/>
            <w:bCs/>
            <w:rPrChange w:id="86" w:author="dell" w:date="2023-11-23T17:11:00Z">
              <w:rPr/>
            </w:rPrChange>
          </w:rPr>
          <w:t>data should be kept</w:t>
        </w:r>
        <w:r w:rsidR="00210054">
          <w:t xml:space="preserve"> in the input fields</w:t>
        </w:r>
      </w:ins>
      <w:ins w:id="87" w:author="dell" w:date="2023-11-23T17:14:00Z">
        <w:r w:rsidR="00210054">
          <w:t xml:space="preserve"> (except for the passwords)</w:t>
        </w:r>
      </w:ins>
      <w:ins w:id="88" w:author="dell" w:date="2023-11-23T17:10:00Z">
        <w:r w:rsidR="00210054">
          <w:t>.</w:t>
        </w:r>
      </w:ins>
    </w:p>
    <w:p w14:paraId="4168D906" w14:textId="60C1C7F3" w:rsidR="00C4450D" w:rsidRPr="00C4450D" w:rsidRDefault="00C4450D" w:rsidP="00357C76">
      <w:pPr>
        <w:rPr>
          <w:rPrChange w:id="89" w:author="dell" w:date="2023-11-22T17:33:00Z">
            <w:rPr>
              <w:b/>
            </w:rPr>
          </w:rPrChange>
        </w:rPr>
      </w:pPr>
      <w:ins w:id="90" w:author="dell" w:date="2023-11-22T17:33:00Z">
        <w:r>
          <w:t xml:space="preserve">A user who is already logged in should </w:t>
        </w:r>
        <w:r w:rsidRPr="00CF3CC0">
          <w:rPr>
            <w:b/>
            <w:bCs/>
          </w:rPr>
          <w:t>NOT</w:t>
        </w:r>
        <w:r>
          <w:t xml:space="preserve"> be able to reach this page by typing its URL (</w:t>
        </w:r>
        <w:proofErr w:type="gramStart"/>
        <w:r>
          <w:t>e.g.</w:t>
        </w:r>
        <w:proofErr w:type="gramEnd"/>
        <w:r>
          <w:t xml:space="preserve"> “http://localhost:300/</w:t>
        </w:r>
        <w:r>
          <w:t>login</w:t>
        </w:r>
        <w:r>
          <w:t xml:space="preserve">”) in the browser address bar. </w:t>
        </w:r>
      </w:ins>
    </w:p>
    <w:p w14:paraId="193C0116" w14:textId="45B07E54" w:rsidR="00F42D5E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drawing>
          <wp:inline distT="0" distB="0" distL="0" distR="0" wp14:anchorId="1EEB43EC" wp14:editId="2656C008">
            <wp:extent cx="6626225" cy="2995295"/>
            <wp:effectExtent l="0" t="0" r="3175" b="0"/>
            <wp:docPr id="1017268806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68806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ins w:id="91" w:author="dell" w:date="2023-11-22T17:33:00Z"/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239B8DE6" w:rsidR="00C4450D" w:rsidRPr="00C4450D" w:rsidRDefault="00C4450D" w:rsidP="00357C76">
      <w:ins w:id="92" w:author="dell" w:date="2023-11-22T17:33:00Z">
        <w:r>
          <w:t xml:space="preserve">A user who is already logged in should </w:t>
        </w:r>
        <w:r w:rsidRPr="00CF3CC0">
          <w:rPr>
            <w:b/>
            <w:bCs/>
          </w:rPr>
          <w:t>NOT</w:t>
        </w:r>
        <w:r>
          <w:t xml:space="preserve"> be able to reach this </w:t>
        </w:r>
        <w:r>
          <w:t>funct</w:t>
        </w:r>
      </w:ins>
      <w:ins w:id="93" w:author="dell" w:date="2023-11-22T17:34:00Z">
        <w:r>
          <w:t>ionality</w:t>
        </w:r>
      </w:ins>
      <w:ins w:id="94" w:author="dell" w:date="2023-11-22T17:33:00Z">
        <w:r>
          <w:t xml:space="preserve"> by typing its URL (</w:t>
        </w:r>
        <w:proofErr w:type="gramStart"/>
        <w:r>
          <w:t>e.g.</w:t>
        </w:r>
        <w:proofErr w:type="gramEnd"/>
        <w:r>
          <w:t xml:space="preserve"> “http://localhost:300/</w:t>
        </w:r>
      </w:ins>
      <w:ins w:id="95" w:author="dell" w:date="2023-11-22T17:34:00Z">
        <w:r>
          <w:t>logout</w:t>
        </w:r>
      </w:ins>
      <w:ins w:id="96" w:author="dell" w:date="2023-11-22T17:33:00Z">
        <w:r>
          <w:t xml:space="preserve">”) in the browser address bar. </w:t>
        </w:r>
      </w:ins>
    </w:p>
    <w:p w14:paraId="7FD358FF" w14:textId="549EDAF8" w:rsidR="00E508E2" w:rsidRDefault="00E508E2" w:rsidP="00E508E2">
      <w:pPr>
        <w:pStyle w:val="Heading4"/>
        <w:rPr>
          <w:noProof/>
        </w:rPr>
      </w:pPr>
      <w:r w:rsidRPr="00EC56E7">
        <w:lastRenderedPageBreak/>
        <w:t xml:space="preserve">Create </w:t>
      </w:r>
      <w:r>
        <w:t>Course Offer</w:t>
      </w:r>
      <w:r w:rsidRPr="00EC56E7">
        <w:t xml:space="preserve"> </w:t>
      </w:r>
      <w:r w:rsidRPr="00EC56E7">
        <w:rPr>
          <w:noProof/>
        </w:rPr>
        <w:t>(</w:t>
      </w:r>
      <w:r w:rsidRPr="00EC56E7">
        <w:t>Logged in User</w:t>
      </w:r>
      <w:r w:rsidRPr="00EC56E7">
        <w:rPr>
          <w:noProof/>
        </w:rPr>
        <w:t>)</w:t>
      </w:r>
      <w:r w:rsidRPr="00F4265D">
        <w:rPr>
          <w:noProof/>
        </w:rPr>
        <w:t xml:space="preserve"> </w:t>
      </w:r>
    </w:p>
    <w:p w14:paraId="6A0A385A" w14:textId="268D3272" w:rsidR="00E508E2" w:rsidRPr="00164320" w:rsidRDefault="00E508E2" w:rsidP="00E508E2">
      <w:pPr>
        <w:rPr>
          <w:ins w:id="97" w:author="dell" w:date="2023-11-22T17:34:00Z"/>
          <w:rFonts w:cstheme="minorHAnsi"/>
          <w:lang w:val="bg-BG"/>
          <w:rPrChange w:id="98" w:author="dell" w:date="2023-11-23T17:35:00Z">
            <w:rPr>
              <w:ins w:id="99" w:author="dell" w:date="2023-11-22T17:34:00Z"/>
              <w:rFonts w:cstheme="minorHAnsi"/>
            </w:rPr>
          </w:rPrChange>
        </w:rPr>
      </w:pPr>
      <w:r>
        <w:t xml:space="preserve">The </w:t>
      </w:r>
      <w:r w:rsidRPr="006D2F1B">
        <w:rPr>
          <w:b/>
        </w:rPr>
        <w:t xml:space="preserve">Create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del w:id="100" w:author="dell" w:date="2023-11-22T15:18:00Z">
        <w:r w:rsidDel="009B5A2E">
          <w:delText xml:space="preserve">a </w:delText>
        </w:r>
      </w:del>
      <w:r>
        <w:t xml:space="preserve">new </w:t>
      </w:r>
      <w:r w:rsidR="00867BA3">
        <w:t>course</w:t>
      </w:r>
      <w:r>
        <w:t xml:space="preserve"> </w:t>
      </w:r>
      <w:r w:rsidR="00867BA3">
        <w:t>offers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867BA3">
        <w:rPr>
          <w:rFonts w:cstheme="minorHAnsi"/>
          <w:b/>
          <w:bCs/>
        </w:rPr>
        <w:t>All Course</w:t>
      </w:r>
      <w:proofErr w:type="gramEnd"/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  <w:ins w:id="101" w:author="dell" w:date="2023-11-23T17:35:00Z">
        <w:r w:rsidR="00164320">
          <w:rPr>
            <w:rFonts w:cstheme="minorHAnsi"/>
            <w:lang w:val="bg-BG"/>
          </w:rPr>
          <w:t xml:space="preserve"> </w:t>
        </w:r>
        <w:r w:rsidR="00164320">
          <w:t xml:space="preserve">If the user tries to submit </w:t>
        </w:r>
        <w:r w:rsidR="00164320" w:rsidRPr="00CF3CC0">
          <w:rPr>
            <w:b/>
            <w:bCs/>
          </w:rPr>
          <w:t>invalid data</w:t>
        </w:r>
        <w:r w:rsidR="00164320">
          <w:t xml:space="preserve">, an </w:t>
        </w:r>
        <w:r w:rsidR="00164320" w:rsidRPr="00CF3CC0">
          <w:rPr>
            <w:b/>
            <w:bCs/>
          </w:rPr>
          <w:t>error message</w:t>
        </w:r>
        <w:r w:rsidR="00164320">
          <w:t xml:space="preserve"> should be displayed and the already entered </w:t>
        </w:r>
        <w:r w:rsidR="00164320" w:rsidRPr="00CF3CC0">
          <w:rPr>
            <w:b/>
            <w:bCs/>
          </w:rPr>
          <w:t>data should be kept</w:t>
        </w:r>
        <w:r w:rsidR="00164320">
          <w:t xml:space="preserve"> in the input fields.</w:t>
        </w:r>
      </w:ins>
    </w:p>
    <w:p w14:paraId="0FEC15BD" w14:textId="02325370" w:rsidR="00C4450D" w:rsidRPr="00C4450D" w:rsidRDefault="00C4450D" w:rsidP="00E508E2">
      <w:ins w:id="102" w:author="dell" w:date="2023-11-22T17:34:00Z">
        <w:r>
          <w:t xml:space="preserve">A </w:t>
        </w:r>
      </w:ins>
      <w:ins w:id="103" w:author="dell" w:date="2023-11-22T17:35:00Z">
        <w:r>
          <w:t xml:space="preserve">guest </w:t>
        </w:r>
      </w:ins>
      <w:ins w:id="104" w:author="dell" w:date="2023-11-22T17:34:00Z">
        <w:r>
          <w:t xml:space="preserve">user </w:t>
        </w:r>
      </w:ins>
      <w:ins w:id="105" w:author="dell" w:date="2023-11-22T17:35:00Z">
        <w:r>
          <w:t>(</w:t>
        </w:r>
      </w:ins>
      <w:ins w:id="106" w:author="dell" w:date="2023-11-22T17:34:00Z">
        <w:r>
          <w:t xml:space="preserve">who is </w:t>
        </w:r>
        <w:r>
          <w:t>not</w:t>
        </w:r>
        <w:r>
          <w:t xml:space="preserve"> logged in</w:t>
        </w:r>
      </w:ins>
      <w:ins w:id="107" w:author="dell" w:date="2023-11-22T17:35:00Z">
        <w:r>
          <w:t>)</w:t>
        </w:r>
      </w:ins>
      <w:ins w:id="108" w:author="dell" w:date="2023-11-22T17:34:00Z">
        <w:r>
          <w:t xml:space="preserve"> should </w:t>
        </w:r>
        <w:r w:rsidRPr="00CF3CC0">
          <w:rPr>
            <w:b/>
            <w:bCs/>
          </w:rPr>
          <w:t>NOT</w:t>
        </w:r>
        <w:r>
          <w:t xml:space="preserve"> be able to reach this page by typing its URL (</w:t>
        </w:r>
        <w:proofErr w:type="gramStart"/>
        <w:r>
          <w:t>e.g.</w:t>
        </w:r>
        <w:proofErr w:type="gramEnd"/>
        <w:r>
          <w:t xml:space="preserve"> “http://localhost:300/</w:t>
        </w:r>
      </w:ins>
      <w:ins w:id="109" w:author="dell" w:date="2023-11-22T17:35:00Z">
        <w:r>
          <w:t>courses/create/1234</w:t>
        </w:r>
      </w:ins>
      <w:ins w:id="110" w:author="dell" w:date="2023-11-22T17:34:00Z">
        <w:r>
          <w:t xml:space="preserve">”) in the browser address bar. </w:t>
        </w:r>
      </w:ins>
    </w:p>
    <w:p w14:paraId="2520CF81" w14:textId="4540B4D5" w:rsidR="00E508E2" w:rsidRPr="00FF472F" w:rsidRDefault="00CD3A30" w:rsidP="00E508E2">
      <w:pPr>
        <w:rPr>
          <w:lang w:val="bg-BG"/>
        </w:rPr>
      </w:pPr>
      <w:r w:rsidRPr="00CD3A30">
        <w:rPr>
          <w:noProof/>
          <w:lang w:val="bg-BG"/>
        </w:rPr>
        <w:drawing>
          <wp:inline distT="0" distB="0" distL="0" distR="0" wp14:anchorId="5E6639C7" wp14:editId="1E95BA9D">
            <wp:extent cx="6626225" cy="2999105"/>
            <wp:effectExtent l="0" t="0" r="3175" b="0"/>
            <wp:docPr id="211805551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5551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64131AD2" w:rsidR="00817E48" w:rsidRPr="00B20F0E" w:rsidRDefault="00CD3A30" w:rsidP="00817E48">
      <w:pPr>
        <w:pStyle w:val="Heading4"/>
        <w:rPr>
          <w:rFonts w:cstheme="minorHAnsi"/>
        </w:rPr>
      </w:pPr>
      <w:r>
        <w:t>Course</w:t>
      </w:r>
      <w:r w:rsidR="00E938F2" w:rsidRPr="00B20F0E">
        <w:t xml:space="preserve"> Catalog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131C29BF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ins w:id="111" w:author="dell" w:date="2023-11-23T17:35:00Z">
        <w:r>
          <w:rPr>
            <w:rStyle w:val="jlqj4b"/>
          </w:rPr>
          <w:t>A l</w:t>
        </w:r>
      </w:ins>
      <w:del w:id="112" w:author="dell" w:date="2023-11-23T17:35:00Z">
        <w:r w:rsidR="00817E48" w:rsidDel="00164320">
          <w:rPr>
            <w:rStyle w:val="jlqj4b"/>
            <w:lang w:val="en"/>
          </w:rPr>
          <w:delText>L</w:delText>
        </w:r>
      </w:del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ins w:id="113" w:author="dell" w:date="2023-11-23T17:36:00Z">
        <w:r>
          <w:rPr>
            <w:rStyle w:val="jlqj4b"/>
            <w:lang w:val="en"/>
          </w:rPr>
          <w:t xml:space="preserve">of </w:t>
        </w:r>
      </w:ins>
      <w:r w:rsidR="00817E48">
        <w:rPr>
          <w:rStyle w:val="jlqj4b"/>
          <w:lang w:val="en"/>
        </w:rPr>
        <w:t xml:space="preserve">all </w:t>
      </w:r>
      <w:r w:rsidR="00CD3A30">
        <w:rPr>
          <w:rStyle w:val="jlqj4b"/>
          <w:lang w:val="en"/>
        </w:rPr>
        <w:t>course</w:t>
      </w:r>
      <w:r w:rsidR="00817E48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>offers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CD3A30">
        <w:rPr>
          <w:rStyle w:val="jlqj4b"/>
          <w:lang w:val="en"/>
        </w:rPr>
        <w:t>course</w:t>
      </w:r>
      <w:r w:rsidR="00817E48">
        <w:rPr>
          <w:rStyle w:val="jlqj4b"/>
          <w:lang w:val="en"/>
        </w:rPr>
        <w:t xml:space="preserve"> must</w:t>
      </w:r>
      <w:ins w:id="114" w:author="dell" w:date="2023-11-23T17:36:00Z">
        <w:r>
          <w:rPr>
            <w:rStyle w:val="jlqj4b"/>
            <w:lang w:val="en"/>
          </w:rPr>
          <w:t xml:space="preserve"> be</w:t>
        </w:r>
      </w:ins>
      <w:r w:rsidR="00817E48">
        <w:rPr>
          <w:rStyle w:val="jlqj4b"/>
          <w:lang w:val="en"/>
        </w:rPr>
        <w:t xml:space="preserve"> display</w:t>
      </w:r>
      <w:ins w:id="115" w:author="dell" w:date="2023-11-23T17:36:00Z">
        <w:r>
          <w:rPr>
            <w:rStyle w:val="jlqj4b"/>
            <w:lang w:val="en"/>
          </w:rPr>
          <w:t>ed with</w:t>
        </w:r>
      </w:ins>
      <w:del w:id="116" w:author="dell" w:date="2023-11-23T17:36:00Z">
        <w:r w:rsidR="00817E48" w:rsidDel="00164320">
          <w:rPr>
            <w:rStyle w:val="jlqj4b"/>
            <w:lang w:val="en"/>
          </w:rPr>
          <w:delText xml:space="preserve"> </w:delText>
        </w:r>
        <w:r w:rsidR="0063069C" w:rsidDel="00164320">
          <w:rPr>
            <w:rStyle w:val="jlqj4b"/>
            <w:lang w:val="en"/>
          </w:rPr>
          <w:delText>informatio</w:delText>
        </w:r>
        <w:r w:rsidR="0063069C" w:rsidDel="00164320">
          <w:rPr>
            <w:rStyle w:val="jlqj4b"/>
          </w:rPr>
          <w:delText>n</w:delText>
        </w:r>
        <w:r w:rsidR="00817E48" w:rsidDel="00164320">
          <w:rPr>
            <w:rStyle w:val="jlqj4b"/>
          </w:rPr>
          <w:delText xml:space="preserve"> abou</w:delText>
        </w:r>
      </w:del>
      <w:del w:id="117" w:author="dell" w:date="2023-11-23T17:37:00Z">
        <w:r w:rsidR="00817E48" w:rsidDel="00164320">
          <w:rPr>
            <w:rStyle w:val="jlqj4b"/>
          </w:rPr>
          <w:delText>t</w:delText>
        </w:r>
      </w:del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677607">
        <w:rPr>
          <w:rStyle w:val="jlqj4b"/>
          <w:b/>
          <w:bCs/>
        </w:rPr>
        <w:t>c</w:t>
      </w:r>
      <w:r w:rsidR="00CD3A30">
        <w:rPr>
          <w:rStyle w:val="jlqj4b"/>
          <w:b/>
        </w:rPr>
        <w:t>ourse</w:t>
      </w:r>
      <w:r w:rsidR="00985B5E">
        <w:rPr>
          <w:rStyle w:val="jlqj4b"/>
          <w:b/>
        </w:rPr>
        <w:t xml:space="preserve"> 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the </w:t>
      </w:r>
      <w:r w:rsidR="00EC56E7">
        <w:rPr>
          <w:rStyle w:val="jlqj4b"/>
          <w:b/>
          <w:lang w:val="en"/>
        </w:rPr>
        <w:t>title</w:t>
      </w:r>
      <w:r w:rsidR="00817E48"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CD3A30">
        <w:rPr>
          <w:rStyle w:val="jlqj4b"/>
          <w:b/>
          <w:lang w:val="en"/>
        </w:rPr>
        <w:t>type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 xml:space="preserve">the </w:t>
      </w:r>
      <w:r w:rsidR="00CD3A30" w:rsidRPr="00CD3A30">
        <w:rPr>
          <w:rStyle w:val="jlqj4b"/>
          <w:b/>
          <w:bCs/>
          <w:lang w:val="en"/>
        </w:rPr>
        <w:t>price</w:t>
      </w:r>
      <w:r w:rsidR="00CD3A30" w:rsidRPr="00CD3A30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CD3A30">
        <w:rPr>
          <w:rStyle w:val="jlqj4b"/>
          <w:b/>
          <w:lang w:val="en"/>
        </w:rPr>
        <w:t>course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2A08EC40" w:rsidR="00817E48" w:rsidRDefault="00CD3A30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CD3A30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335C0A66" wp14:editId="7E399B5E">
            <wp:extent cx="6626225" cy="2995295"/>
            <wp:effectExtent l="0" t="0" r="3175" b="0"/>
            <wp:docPr id="1469289304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89304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618EBF38" w:rsidR="00B51150" w:rsidRDefault="00164320" w:rsidP="00B51150">
      <w:pPr>
        <w:spacing w:line="240" w:lineRule="auto"/>
        <w:rPr>
          <w:rFonts w:cstheme="minorHAnsi"/>
          <w:noProof/>
        </w:rPr>
      </w:pPr>
      <w:ins w:id="118" w:author="dell" w:date="2023-11-23T17:37:00Z">
        <w:r>
          <w:rPr>
            <w:rFonts w:cstheme="minorHAnsi"/>
            <w:noProof/>
          </w:rPr>
          <w:t xml:space="preserve">The </w:t>
        </w:r>
      </w:ins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CD3A30">
        <w:rPr>
          <w:rFonts w:cstheme="minorHAnsi"/>
          <w:noProof/>
        </w:rPr>
        <w:t>course</w:t>
      </w:r>
      <w:r w:rsidR="005F6BE3">
        <w:rPr>
          <w:rFonts w:cstheme="minorHAnsi"/>
          <w:noProof/>
        </w:rPr>
        <w:t xml:space="preserve"> post</w:t>
      </w:r>
      <w:r w:rsidR="00B51150" w:rsidRPr="00A94C93">
        <w:rPr>
          <w:rFonts w:cstheme="minorHAnsi"/>
          <w:noProof/>
        </w:rPr>
        <w:t>.</w:t>
      </w:r>
    </w:p>
    <w:p w14:paraId="1840D482" w14:textId="222DF464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6927E1">
        <w:t>offers</w:t>
      </w:r>
      <w:r w:rsidR="00B20F0E">
        <w:t xml:space="preserve"> </w:t>
      </w:r>
      <w:r w:rsidRPr="00357C76">
        <w:t xml:space="preserve">in the </w:t>
      </w:r>
      <w:del w:id="119" w:author="dell" w:date="2023-11-23T17:37:00Z">
        <w:r w:rsidR="009B1099" w:rsidDel="00164320">
          <w:delText>D</w:delText>
        </w:r>
      </w:del>
      <w:ins w:id="120" w:author="dell" w:date="2023-11-23T17:37:00Z">
        <w:r w:rsidR="00164320">
          <w:t>d</w:t>
        </w:r>
      </w:ins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EC56E7" w:rsidRPr="00EC56E7">
        <w:rPr>
          <w:rFonts w:ascii="Consolas" w:hAnsi="Consolas"/>
          <w:b/>
          <w:bCs/>
        </w:rPr>
        <w:t xml:space="preserve">No </w:t>
      </w:r>
      <w:r w:rsidR="006927E1">
        <w:rPr>
          <w:rFonts w:ascii="Consolas" w:hAnsi="Consolas"/>
          <w:b/>
          <w:bCs/>
        </w:rPr>
        <w:t>course</w:t>
      </w:r>
      <w:r w:rsidR="00EC56E7" w:rsidRPr="00EC56E7">
        <w:rPr>
          <w:rFonts w:ascii="Consolas" w:hAnsi="Consolas"/>
          <w:b/>
          <w:bCs/>
        </w:rPr>
        <w:t xml:space="preserve"> created yet.</w:t>
      </w:r>
      <w:r w:rsidRPr="00EC56E7">
        <w:rPr>
          <w:rFonts w:ascii="Consolas" w:hAnsi="Consolas"/>
          <w:b/>
          <w:bCs/>
        </w:rPr>
        <w:t>"</w:t>
      </w:r>
    </w:p>
    <w:p w14:paraId="0B40723A" w14:textId="781D0A8B" w:rsidR="00B51150" w:rsidRPr="00985B5E" w:rsidRDefault="006927E1" w:rsidP="00357C76">
      <w:pPr>
        <w:rPr>
          <w:rFonts w:ascii="Consolas" w:hAnsi="Consolas"/>
          <w:b/>
          <w:noProof/>
          <w:lang w:val="bg-BG"/>
        </w:rPr>
      </w:pPr>
      <w:r w:rsidRPr="006927E1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0D2A7FC5" wp14:editId="0FA7077C">
            <wp:extent cx="6626225" cy="2995295"/>
            <wp:effectExtent l="0" t="0" r="3175" b="0"/>
            <wp:docPr id="1675977546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77546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Heading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087EEB80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ins w:id="121" w:author="dell" w:date="2023-11-23T17:37:00Z">
        <w:r w:rsidR="00164320">
          <w:rPr>
            <w:rStyle w:val="jlqj4b"/>
            <w:b/>
            <w:lang w:val="en"/>
          </w:rPr>
          <w:t xml:space="preserve"> the</w:t>
        </w:r>
      </w:ins>
      <w:r w:rsidRPr="004D6C12">
        <w:rPr>
          <w:rStyle w:val="jlqj4b"/>
          <w:b/>
          <w:lang w:val="en"/>
        </w:rPr>
        <w:t xml:space="preserve"> details</w:t>
      </w:r>
      <w:ins w:id="122" w:author="dell" w:date="2023-11-23T17:37:00Z">
        <w:r w:rsidR="00164320">
          <w:rPr>
            <w:rStyle w:val="jlqj4b"/>
            <w:b/>
            <w:lang w:val="en"/>
          </w:rPr>
          <w:t xml:space="preserve"> about the courses</w:t>
        </w:r>
      </w:ins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97DCE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C97DCE">
        <w:rPr>
          <w:rStyle w:val="jlqj4b"/>
          <w:lang w:val="en"/>
        </w:rPr>
        <w:t>course</w:t>
      </w:r>
      <w:r w:rsidR="00B20F0E">
        <w:rPr>
          <w:rStyle w:val="jlqj4b"/>
          <w:lang w:val="en"/>
        </w:rPr>
        <w:t xml:space="preserve"> </w:t>
      </w:r>
      <w:r w:rsidR="00C97DCE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0B3A8BA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97DCE">
        <w:rPr>
          <w:rFonts w:cstheme="minorHAnsi"/>
        </w:rPr>
        <w:t>course</w:t>
      </w:r>
      <w:r w:rsidR="004D6C12" w:rsidRPr="00A94C93">
        <w:rPr>
          <w:rFonts w:cstheme="minorHAnsi"/>
        </w:rPr>
        <w:t>:</w:t>
      </w:r>
    </w:p>
    <w:p w14:paraId="6F0155B7" w14:textId="7371ACE1" w:rsidR="00FB1B9A" w:rsidRDefault="00B20F0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097D24C4" w:rsidR="00985B5E" w:rsidRDefault="00C97DC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063C0E05" w14:textId="098B6A07" w:rsidR="0071319F" w:rsidRDefault="0071319F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Certificate</w:t>
      </w:r>
    </w:p>
    <w:p w14:paraId="2540E942" w14:textId="7560C869" w:rsidR="0071319F" w:rsidRPr="0071319F" w:rsidRDefault="0071319F" w:rsidP="0071319F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6794E7CA" w14:textId="75A86B2D" w:rsidR="00985B5E" w:rsidRDefault="00B20F0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Email of the creator</w:t>
      </w:r>
    </w:p>
    <w:p w14:paraId="5924A3D8" w14:textId="623B321E" w:rsidR="00335B7E" w:rsidRDefault="00335B7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 xml:space="preserve">People </w:t>
      </w:r>
      <w:ins w:id="123" w:author="dell" w:date="2023-11-23T17:38:00Z">
        <w:r w:rsidR="00164320">
          <w:rPr>
            <w:rFonts w:cstheme="minorHAnsi"/>
            <w:b/>
          </w:rPr>
          <w:t xml:space="preserve">who have </w:t>
        </w:r>
      </w:ins>
      <w:r w:rsidR="00C97DCE">
        <w:rPr>
          <w:rFonts w:cstheme="minorHAnsi"/>
          <w:b/>
        </w:rPr>
        <w:t>sign</w:t>
      </w:r>
      <w:ins w:id="124" w:author="dell" w:date="2023-11-23T17:38:00Z">
        <w:r w:rsidR="00164320">
          <w:rPr>
            <w:rFonts w:cstheme="minorHAnsi"/>
            <w:b/>
          </w:rPr>
          <w:t>ed</w:t>
        </w:r>
      </w:ins>
      <w:r w:rsidR="00C97DCE">
        <w:rPr>
          <w:rFonts w:cstheme="minorHAnsi"/>
          <w:b/>
        </w:rPr>
        <w:t xml:space="preserve"> up for</w:t>
      </w:r>
      <w:r>
        <w:rPr>
          <w:rFonts w:cstheme="minorHAnsi"/>
          <w:b/>
        </w:rPr>
        <w:t xml:space="preserve"> this </w:t>
      </w:r>
      <w:r w:rsidR="00C97DCE">
        <w:rPr>
          <w:rFonts w:cstheme="minorHAnsi"/>
          <w:b/>
        </w:rPr>
        <w:t>course</w:t>
      </w:r>
      <w:r>
        <w:rPr>
          <w:rFonts w:cstheme="minorHAnsi"/>
          <w:b/>
        </w:rPr>
        <w:t>:</w:t>
      </w:r>
    </w:p>
    <w:p w14:paraId="44B8A546" w14:textId="01731E6B" w:rsidR="00335B7E" w:rsidRPr="00335B7E" w:rsidRDefault="00335B7E" w:rsidP="00335B7E">
      <w:pPr>
        <w:pStyle w:val="ListParagraph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any, separate their </w:t>
      </w:r>
      <w:r w:rsidR="004E17D4">
        <w:rPr>
          <w:rFonts w:cstheme="minorHAnsi"/>
          <w:bCs/>
        </w:rPr>
        <w:t>usernames</w:t>
      </w:r>
      <w:r>
        <w:rPr>
          <w:rFonts w:cstheme="minorHAnsi"/>
          <w:bCs/>
        </w:rPr>
        <w:t xml:space="preserve"> with comma and space </w:t>
      </w:r>
      <w:r w:rsidRPr="005841E3">
        <w:rPr>
          <w:rFonts w:cstheme="minorHAnsi"/>
          <w:b/>
        </w:rPr>
        <w:t>", "</w:t>
      </w:r>
    </w:p>
    <w:p w14:paraId="7B2D7F4D" w14:textId="369400DF" w:rsidR="00335B7E" w:rsidRDefault="00335B7E" w:rsidP="00335B7E">
      <w:pPr>
        <w:pStyle w:val="ListParagraph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</w:t>
      </w:r>
      <w:r w:rsidRPr="005841E3">
        <w:rPr>
          <w:rFonts w:cstheme="minorHAnsi"/>
          <w:b/>
        </w:rPr>
        <w:t>not</w:t>
      </w:r>
      <w:r>
        <w:rPr>
          <w:rFonts w:cstheme="minorHAnsi"/>
          <w:bCs/>
        </w:rPr>
        <w:t xml:space="preserve">, display </w:t>
      </w:r>
      <w:r w:rsidRPr="005841E3">
        <w:rPr>
          <w:rFonts w:cstheme="minorHAnsi"/>
          <w:b/>
        </w:rPr>
        <w:t>"</w:t>
      </w:r>
      <w:commentRangeStart w:id="125"/>
      <w:ins w:id="126" w:author="dell" w:date="2023-11-23T17:38:00Z">
        <w:r w:rsidR="00164320">
          <w:rPr>
            <w:rFonts w:cstheme="minorHAnsi"/>
            <w:b/>
          </w:rPr>
          <w:t>Nobody has signed in for this course yet</w:t>
        </w:r>
      </w:ins>
      <w:commentRangeEnd w:id="125"/>
      <w:ins w:id="127" w:author="dell" w:date="2023-11-23T17:39:00Z">
        <w:r w:rsidR="00164320">
          <w:rPr>
            <w:rStyle w:val="CommentReference"/>
          </w:rPr>
          <w:commentReference w:id="125"/>
        </w:r>
      </w:ins>
      <w:del w:id="128" w:author="dell" w:date="2023-11-23T17:38:00Z">
        <w:r w:rsidR="00B253E5" w:rsidRPr="00B253E5" w:rsidDel="00164320">
          <w:rPr>
            <w:rFonts w:ascii="Consolas" w:hAnsi="Consolas" w:cstheme="minorHAnsi"/>
            <w:b/>
          </w:rPr>
          <w:delText>There are no people yet</w:delText>
        </w:r>
      </w:del>
      <w:del w:id="129" w:author="dell" w:date="2023-11-23T17:47:00Z">
        <w:r w:rsidR="00B253E5" w:rsidRPr="00B253E5" w:rsidDel="007B147A">
          <w:rPr>
            <w:rFonts w:ascii="Consolas" w:hAnsi="Consolas" w:cstheme="minorHAnsi"/>
            <w:b/>
          </w:rPr>
          <w:delText>!</w:delText>
        </w:r>
      </w:del>
      <w:r w:rsidR="00B253E5">
        <w:rPr>
          <w:rFonts w:cstheme="minorHAnsi"/>
          <w:b/>
        </w:rPr>
        <w:t>"</w:t>
      </w:r>
    </w:p>
    <w:p w14:paraId="0B22BF7F" w14:textId="1D4EA8DA" w:rsidR="00985B5E" w:rsidRPr="00FB1B9A" w:rsidRDefault="00C97DC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29E2E7B7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ins w:id="130" w:author="dell" w:date="2023-11-23T17:40:00Z">
        <w:r w:rsidR="00164320">
          <w:rPr>
            <w:rStyle w:val="jlqj4b"/>
            <w:lang w:val="bg-BG"/>
          </w:rPr>
          <w:t xml:space="preserve"> </w:t>
        </w:r>
        <w:r w:rsidR="00164320">
          <w:rPr>
            <w:rStyle w:val="jlqj4b"/>
          </w:rPr>
          <w:t>user has not</w:t>
        </w:r>
      </w:ins>
      <w:del w:id="131" w:author="dell" w:date="2023-11-23T17:40:00Z">
        <w:r w:rsidDel="00164320">
          <w:rPr>
            <w:rStyle w:val="jlqj4b"/>
            <w:lang w:val="en"/>
          </w:rPr>
          <w:delText xml:space="preserve">re are </w:delText>
        </w:r>
        <w:r w:rsidRPr="00015FE2" w:rsidDel="00164320">
          <w:rPr>
            <w:rStyle w:val="jlqj4b"/>
            <w:b/>
            <w:lang w:val="en"/>
          </w:rPr>
          <w:delText>no</w:delText>
        </w:r>
      </w:del>
      <w:r w:rsidRPr="00015FE2">
        <w:rPr>
          <w:rStyle w:val="jlqj4b"/>
          <w:b/>
          <w:lang w:val="en"/>
        </w:rPr>
        <w:t xml:space="preserve"> logged</w:t>
      </w:r>
      <w:ins w:id="132" w:author="dell" w:date="2023-11-23T17:40:00Z">
        <w:r w:rsidR="00164320">
          <w:rPr>
            <w:rStyle w:val="jlqj4b"/>
            <w:b/>
            <w:lang w:val="en"/>
          </w:rPr>
          <w:t xml:space="preserve"> </w:t>
        </w:r>
      </w:ins>
      <w:del w:id="133" w:author="dell" w:date="2023-11-23T17:40:00Z">
        <w:r w:rsidR="000404EF" w:rsidDel="00164320">
          <w:rPr>
            <w:rStyle w:val="jlqj4b"/>
            <w:lang w:val="en"/>
          </w:rPr>
          <w:delText>-</w:delText>
        </w:r>
      </w:del>
      <w:r w:rsidRPr="00164320">
        <w:rPr>
          <w:rStyle w:val="jlqj4b"/>
          <w:b/>
          <w:bCs/>
          <w:lang w:val="en"/>
          <w:rPrChange w:id="134" w:author="dell" w:date="2023-11-23T17:40:00Z">
            <w:rPr>
              <w:rStyle w:val="jlqj4b"/>
              <w:lang w:val="en"/>
            </w:rPr>
          </w:rPrChange>
        </w:rPr>
        <w:t>in</w:t>
      </w:r>
      <w:del w:id="135" w:author="dell" w:date="2023-11-23T17:40:00Z">
        <w:r w:rsidR="00E83C82" w:rsidDel="00164320">
          <w:rPr>
            <w:rStyle w:val="jlqj4b"/>
            <w:lang w:val="en"/>
          </w:rPr>
          <w:delText xml:space="preserve"> user</w:delText>
        </w:r>
        <w:r w:rsidR="000404EF" w:rsidDel="00164320">
          <w:rPr>
            <w:rStyle w:val="jlqj4b"/>
            <w:lang w:val="en"/>
          </w:rPr>
          <w:delText>s</w:delText>
        </w:r>
      </w:del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42486900" w:rsidR="00640BE4" w:rsidRDefault="00FD32F3" w:rsidP="00E83C82">
      <w:pPr>
        <w:rPr>
          <w:rStyle w:val="jlqj4b"/>
          <w:lang w:val="bg-BG"/>
        </w:rPr>
      </w:pPr>
      <w:r w:rsidRPr="00FD32F3">
        <w:rPr>
          <w:rStyle w:val="jlqj4b"/>
          <w:noProof/>
          <w:lang w:val="bg-BG"/>
        </w:rPr>
        <w:lastRenderedPageBreak/>
        <w:drawing>
          <wp:inline distT="0" distB="0" distL="0" distR="0" wp14:anchorId="6EF0FA43" wp14:editId="7E9213F9">
            <wp:extent cx="6626225" cy="3050540"/>
            <wp:effectExtent l="0" t="0" r="3175" b="0"/>
            <wp:docPr id="1847516220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6220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5B5082BB" w:rsidR="00E83C82" w:rsidRPr="00B54590" w:rsidRDefault="00E83C82" w:rsidP="00E83C82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D66DB1">
        <w:rPr>
          <w:rFonts w:cstheme="minorHAnsi"/>
        </w:rPr>
        <w:t>course</w:t>
      </w:r>
      <w:r w:rsidRPr="00B54590">
        <w:rPr>
          <w:rFonts w:cstheme="minorHAnsi"/>
        </w:rPr>
        <w:t>)</w:t>
      </w:r>
    </w:p>
    <w:p w14:paraId="54982E69" w14:textId="4E799810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D66DB1">
        <w:rPr>
          <w:rStyle w:val="jlqj4b"/>
          <w:b/>
          <w:lang w:val="en"/>
        </w:rPr>
        <w:t>course</w:t>
      </w:r>
      <w:r w:rsidRPr="00811524">
        <w:rPr>
          <w:rStyle w:val="jlqj4b"/>
          <w:b/>
          <w:lang w:val="en"/>
        </w:rPr>
        <w:t xml:space="preserve"> </w:t>
      </w:r>
      <w:r w:rsidR="00D66DB1">
        <w:rPr>
          <w:rStyle w:val="jlqj4b"/>
          <w:b/>
          <w:lang w:val="en"/>
        </w:rPr>
        <w:t>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2434A92D" w:rsidR="005D3F4B" w:rsidRDefault="002067C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067C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134AF94B" wp14:editId="71BF93B2">
            <wp:extent cx="6626225" cy="3050540"/>
            <wp:effectExtent l="0" t="0" r="3175" b="0"/>
            <wp:docPr id="1010479454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79454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5F6C3A3C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is not </w:t>
      </w:r>
      <w:r w:rsidR="00683781">
        <w:rPr>
          <w:rFonts w:cstheme="minorHAnsi"/>
        </w:rPr>
        <w:t>signed up</w:t>
      </w:r>
      <w:r w:rsidRPr="00C414C5">
        <w:rPr>
          <w:rFonts w:cstheme="minorHAnsi"/>
        </w:rPr>
        <w:t>)</w:t>
      </w:r>
    </w:p>
    <w:p w14:paraId="7AC96157" w14:textId="762C1CA8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C27CA7">
        <w:rPr>
          <w:rStyle w:val="jlqj4b"/>
        </w:rPr>
        <w:t>course</w:t>
      </w:r>
      <w:r w:rsidR="00B20F0E">
        <w:rPr>
          <w:rStyle w:val="jlqj4b"/>
          <w:lang w:val="en"/>
        </w:rPr>
        <w:t xml:space="preserve"> </w:t>
      </w:r>
      <w:r w:rsidR="00C27CA7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) and </w:t>
      </w:r>
      <w:r w:rsidRPr="001B0D26">
        <w:rPr>
          <w:rStyle w:val="jlqj4b"/>
          <w:b/>
          <w:bCs/>
          <w:lang w:val="en"/>
          <w:rPrChange w:id="136" w:author="dell" w:date="2023-11-23T17:55:00Z">
            <w:rPr>
              <w:rStyle w:val="jlqj4b"/>
              <w:lang w:val="en"/>
            </w:rPr>
          </w:rPrChange>
        </w:rPr>
        <w:t xml:space="preserve">has not </w:t>
      </w:r>
      <w:r w:rsidR="00C27CA7" w:rsidRPr="001B0D26">
        <w:rPr>
          <w:rStyle w:val="jlqj4b"/>
          <w:b/>
          <w:bCs/>
          <w:lang w:val="en"/>
          <w:rPrChange w:id="137" w:author="dell" w:date="2023-11-23T17:55:00Z">
            <w:rPr>
              <w:rStyle w:val="jlqj4b"/>
              <w:lang w:val="en"/>
            </w:rPr>
          </w:rPrChange>
        </w:rPr>
        <w:t>signed up</w:t>
      </w:r>
      <w:r w:rsidR="00C27CA7">
        <w:rPr>
          <w:rStyle w:val="jlqj4b"/>
          <w:lang w:val="en"/>
        </w:rPr>
        <w:t xml:space="preserve"> for</w:t>
      </w:r>
      <w:r w:rsidR="00B20F0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that </w:t>
      </w:r>
      <w:r w:rsidR="00C27CA7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, he should see a </w:t>
      </w:r>
      <w:proofErr w:type="gramStart"/>
      <w:r w:rsidR="00C27CA7">
        <w:rPr>
          <w:rStyle w:val="jlqj4b"/>
          <w:b/>
          <w:bCs/>
          <w:lang w:val="en"/>
        </w:rPr>
        <w:t>Sign up</w:t>
      </w:r>
      <w:proofErr w:type="gramEnd"/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7DB4DF3E" w:rsidR="005D3F4B" w:rsidRDefault="006C5B45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6C5B45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1EE54BC8" wp14:editId="77050A28">
            <wp:extent cx="6626225" cy="3050540"/>
            <wp:effectExtent l="0" t="0" r="3175" b="0"/>
            <wp:docPr id="71853393" name="Картина 1" descr="Картина, която съдържа електроника, текст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393" name="Картина 1" descr="Картина, която съдържа електроника, текст, екранна снимка, софтуер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74EE7AAA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922B5B">
        <w:rPr>
          <w:rStyle w:val="jlqj4b"/>
          <w:lang w:val="en"/>
        </w:rPr>
        <w:t>sign up for</w:t>
      </w:r>
      <w:r w:rsidR="00005BDB" w:rsidRPr="00C414C5">
        <w:rPr>
          <w:rStyle w:val="jlqj4b"/>
          <w:lang w:val="en"/>
        </w:rPr>
        <w:t xml:space="preserve"> </w:t>
      </w:r>
      <w:r w:rsidR="00922B5B">
        <w:rPr>
          <w:rStyle w:val="jlqj4b"/>
          <w:lang w:val="en"/>
        </w:rPr>
        <w:t>course</w:t>
      </w:r>
      <w:r w:rsidRPr="00C414C5">
        <w:rPr>
          <w:rFonts w:cstheme="minorHAnsi"/>
        </w:rPr>
        <w:t>)</w:t>
      </w:r>
    </w:p>
    <w:p w14:paraId="2A5BEC43" w14:textId="7004E5FD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922B5B">
        <w:rPr>
          <w:rStyle w:val="jlqj4b"/>
          <w:b/>
          <w:lang w:val="en"/>
        </w:rPr>
        <w:t>sign up</w:t>
      </w:r>
      <w:r w:rsidR="000B45A2">
        <w:rPr>
          <w:rStyle w:val="jlqj4b"/>
          <w:b/>
          <w:lang w:val="en"/>
        </w:rPr>
        <w:t xml:space="preserve"> </w:t>
      </w:r>
      <w:r w:rsidR="00922B5B">
        <w:rPr>
          <w:rStyle w:val="jlqj4b"/>
          <w:b/>
          <w:lang w:val="en"/>
        </w:rPr>
        <w:t>for that course</w:t>
      </w:r>
      <w:r>
        <w:rPr>
          <w:rStyle w:val="jlqj4b"/>
          <w:lang w:val="en"/>
        </w:rPr>
        <w:t xml:space="preserve">, he should see </w:t>
      </w:r>
      <w:commentRangeStart w:id="138"/>
      <w:r w:rsidRPr="006C561A">
        <w:rPr>
          <w:rStyle w:val="jlqj4b"/>
          <w:b/>
          <w:lang w:val="en"/>
        </w:rPr>
        <w:t>[</w:t>
      </w:r>
      <w:r w:rsidR="000B45A2" w:rsidRPr="000B45A2">
        <w:rPr>
          <w:rFonts w:ascii="Consolas" w:hAnsi="Consolas"/>
          <w:b/>
          <w:lang w:val="bg-BG"/>
        </w:rPr>
        <w:t>You</w:t>
      </w:r>
      <w:ins w:id="139" w:author="dell" w:date="2023-11-23T17:55:00Z">
        <w:r w:rsidR="001B0D26">
          <w:rPr>
            <w:rFonts w:ascii="Consolas" w:hAnsi="Consolas"/>
            <w:b/>
          </w:rPr>
          <w:t>’ve</w:t>
        </w:r>
      </w:ins>
      <w:r w:rsidR="000B45A2" w:rsidRPr="000B45A2">
        <w:rPr>
          <w:rFonts w:ascii="Consolas" w:hAnsi="Consolas"/>
          <w:b/>
          <w:lang w:val="bg-BG"/>
        </w:rPr>
        <w:t xml:space="preserve"> already </w:t>
      </w:r>
      <w:r w:rsidR="00922B5B">
        <w:rPr>
          <w:rFonts w:ascii="Consolas" w:hAnsi="Consolas"/>
          <w:b/>
        </w:rPr>
        <w:t>sign</w:t>
      </w:r>
      <w:ins w:id="140" w:author="dell" w:date="2023-11-23T17:55:00Z">
        <w:r w:rsidR="001B0D26">
          <w:rPr>
            <w:rFonts w:ascii="Consolas" w:hAnsi="Consolas"/>
            <w:b/>
          </w:rPr>
          <w:t>ed</w:t>
        </w:r>
      </w:ins>
      <w:del w:id="141" w:author="dell" w:date="2023-11-23T17:55:00Z">
        <w:r w:rsidR="00922B5B" w:rsidDel="001B0D26">
          <w:rPr>
            <w:rFonts w:ascii="Consolas" w:hAnsi="Consolas"/>
            <w:b/>
          </w:rPr>
          <w:delText>ing</w:delText>
        </w:r>
      </w:del>
      <w:r w:rsidR="00922B5B">
        <w:rPr>
          <w:rFonts w:ascii="Consolas" w:hAnsi="Consolas"/>
          <w:b/>
        </w:rPr>
        <w:t xml:space="preserve"> up for</w:t>
      </w:r>
      <w:r w:rsidR="000B45A2" w:rsidRPr="000B45A2">
        <w:rPr>
          <w:rFonts w:ascii="Consolas" w:hAnsi="Consolas"/>
          <w:b/>
          <w:lang w:val="bg-BG"/>
        </w:rPr>
        <w:t xml:space="preserve"> this </w:t>
      </w:r>
      <w:r w:rsidR="00922B5B">
        <w:rPr>
          <w:rFonts w:ascii="Consolas" w:hAnsi="Consolas"/>
          <w:b/>
        </w:rPr>
        <w:t>course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  <w:commentRangeEnd w:id="138"/>
      <w:r w:rsidR="001B0D26">
        <w:rPr>
          <w:rStyle w:val="CommentReference"/>
        </w:rPr>
        <w:commentReference w:id="138"/>
      </w:r>
    </w:p>
    <w:p w14:paraId="0BC754D6" w14:textId="200B2DDD" w:rsidR="006C561A" w:rsidRDefault="0050730A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50730A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67EB42F6" wp14:editId="74566914">
            <wp:extent cx="6626225" cy="3050540"/>
            <wp:effectExtent l="0" t="0" r="3175" b="0"/>
            <wp:docPr id="892454312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54312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3962F933" w:rsidR="00493FC8" w:rsidRPr="004D7FAE" w:rsidRDefault="00493FC8" w:rsidP="00493FC8">
      <w:pPr>
        <w:pStyle w:val="Heading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395050">
        <w:rPr>
          <w:rFonts w:cstheme="minorHAnsi"/>
        </w:rPr>
        <w:t>Course</w:t>
      </w:r>
      <w:r w:rsidRPr="004D7FAE">
        <w:rPr>
          <w:rFonts w:cstheme="minorHAnsi"/>
        </w:rPr>
        <w:t xml:space="preserve"> 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course</w:t>
      </w:r>
      <w:r w:rsidRPr="004D7FAE">
        <w:rPr>
          <w:rFonts w:cstheme="minorHAnsi"/>
        </w:rPr>
        <w:t xml:space="preserve">) </w:t>
      </w:r>
    </w:p>
    <w:p w14:paraId="1E9EF735" w14:textId="534E9E84" w:rsidR="00493FC8" w:rsidRDefault="00493FC8" w:rsidP="00357C76">
      <w:pPr>
        <w:rPr>
          <w:ins w:id="142" w:author="dell" w:date="2023-11-22T17:36:00Z"/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course</w:t>
      </w:r>
      <w:r w:rsidR="00B61219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395050">
        <w:rPr>
          <w:rStyle w:val="jlqj4b"/>
          <w:b/>
          <w:lang w:val="en"/>
        </w:rPr>
        <w:t>course</w:t>
      </w:r>
      <w:r>
        <w:rPr>
          <w:rStyle w:val="jlqj4b"/>
          <w:lang w:val="en"/>
        </w:rPr>
        <w:t xml:space="preserve"> from the </w:t>
      </w:r>
      <w:del w:id="143" w:author="dell" w:date="2023-11-23T17:56:00Z">
        <w:r w:rsidR="009B1099" w:rsidDel="001B0D26">
          <w:rPr>
            <w:rStyle w:val="jlqj4b"/>
            <w:lang w:val="en"/>
          </w:rPr>
          <w:delText>D</w:delText>
        </w:r>
      </w:del>
      <w:ins w:id="144" w:author="dell" w:date="2023-11-23T17:56:00Z">
        <w:r w:rsidR="001B0D26">
          <w:rPr>
            <w:rStyle w:val="jlqj4b"/>
          </w:rPr>
          <w:t>d</w:t>
        </w:r>
      </w:ins>
      <w:proofErr w:type="spellStart"/>
      <w:r>
        <w:rPr>
          <w:rStyle w:val="jlqj4b"/>
          <w:lang w:val="en"/>
        </w:rPr>
        <w:t>atabase</w:t>
      </w:r>
      <w:proofErr w:type="spellEnd"/>
      <w:ins w:id="145" w:author="dell" w:date="2023-11-23T17:56:00Z">
        <w:r w:rsidR="001B0D26">
          <w:rPr>
            <w:rStyle w:val="jlqj4b"/>
            <w:lang w:val="en"/>
          </w:rPr>
          <w:t>. After this</w:t>
        </w:r>
      </w:ins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del w:id="146" w:author="dell" w:date="2023-11-23T17:56:00Z">
        <w:r w:rsidDel="001B0D26">
          <w:rPr>
            <w:rStyle w:val="jlqj4b"/>
            <w:lang w:val="en"/>
          </w:rPr>
          <w:delText xml:space="preserve">and </w:delText>
        </w:r>
      </w:del>
      <w:r>
        <w:rPr>
          <w:rStyle w:val="jlqj4b"/>
          <w:lang w:val="en"/>
        </w:rPr>
        <w:t xml:space="preserve">the user must be redirected to the </w:t>
      </w:r>
      <w:proofErr w:type="gramStart"/>
      <w:r w:rsidR="00395050">
        <w:rPr>
          <w:rStyle w:val="jlqj4b"/>
          <w:b/>
          <w:bCs/>
          <w:lang w:val="en"/>
        </w:rPr>
        <w:t>All Course</w:t>
      </w:r>
      <w:proofErr w:type="gramEnd"/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2D8BC3FB" w:rsidR="00C4450D" w:rsidRPr="00C4450D" w:rsidRDefault="00C4450D" w:rsidP="00357C76">
      <w:pPr>
        <w:rPr>
          <w:rPrChange w:id="147" w:author="dell" w:date="2023-11-22T17:36:00Z">
            <w:rPr>
              <w:lang w:val="bg-BG"/>
            </w:rPr>
          </w:rPrChange>
        </w:rPr>
      </w:pPr>
      <w:ins w:id="148" w:author="dell" w:date="2023-11-22T17:36:00Z">
        <w:r>
          <w:t xml:space="preserve">A user who is </w:t>
        </w:r>
        <w:r>
          <w:t>not the owner of the course</w:t>
        </w:r>
        <w:r>
          <w:t xml:space="preserve"> should </w:t>
        </w:r>
        <w:r w:rsidRPr="00CF3CC0">
          <w:rPr>
            <w:b/>
            <w:bCs/>
          </w:rPr>
          <w:t>NOT</w:t>
        </w:r>
        <w:r>
          <w:t xml:space="preserve"> be able to reach this </w:t>
        </w:r>
        <w:r>
          <w:t xml:space="preserve">functionality </w:t>
        </w:r>
        <w:r>
          <w:t>by typing its URL (</w:t>
        </w:r>
        <w:proofErr w:type="gramStart"/>
        <w:r>
          <w:t>e.g.</w:t>
        </w:r>
        <w:proofErr w:type="gramEnd"/>
        <w:r>
          <w:t xml:space="preserve"> “http://localhost:300/</w:t>
        </w:r>
        <w:r>
          <w:t>courses/delete/1234</w:t>
        </w:r>
        <w:r>
          <w:t xml:space="preserve">”) in the browser address bar. </w:t>
        </w:r>
      </w:ins>
    </w:p>
    <w:p w14:paraId="537E7B9A" w14:textId="7EA03459" w:rsidR="00183F87" w:rsidRPr="00A94C93" w:rsidRDefault="00183F87" w:rsidP="00183F87">
      <w:pPr>
        <w:pStyle w:val="Heading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434AB1">
        <w:rPr>
          <w:rFonts w:cstheme="minorHAnsi"/>
        </w:rPr>
        <w:t>Course</w:t>
      </w:r>
      <w:r w:rsidRPr="003E28A4">
        <w:rPr>
          <w:rFonts w:cstheme="minorHAnsi"/>
        </w:rPr>
        <w:t xml:space="preserve"> 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434AB1">
        <w:rPr>
          <w:rFonts w:cstheme="minorHAnsi"/>
        </w:rPr>
        <w:t>course offer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1CD148D3" w:rsidR="00183F87" w:rsidRDefault="00183F87" w:rsidP="00357C76">
      <w:pPr>
        <w:rPr>
          <w:ins w:id="149" w:author="dell" w:date="2023-11-22T17:37:00Z"/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434AB1">
        <w:rPr>
          <w:rStyle w:val="jlqj4b"/>
          <w:b/>
          <w:lang w:val="en"/>
        </w:rPr>
        <w:t>course</w:t>
      </w:r>
      <w:r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It contains a form with input fields for all relevant </w:t>
      </w:r>
      <w:r>
        <w:rPr>
          <w:rStyle w:val="jlqj4b"/>
          <w:lang w:val="en"/>
        </w:rPr>
        <w:lastRenderedPageBreak/>
        <w:t>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434AB1">
        <w:rPr>
          <w:rStyle w:val="jlqj4b"/>
          <w:b/>
          <w:lang w:val="en"/>
        </w:rPr>
        <w:t>c</w:t>
      </w:r>
      <w:proofErr w:type="spellStart"/>
      <w:r w:rsidR="00434AB1">
        <w:rPr>
          <w:rStyle w:val="jlqj4b"/>
          <w:b/>
        </w:rPr>
        <w:t>ourse</w:t>
      </w:r>
      <w:proofErr w:type="spellEnd"/>
      <w:r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ins w:id="150" w:author="dell" w:date="2023-11-23T17:59:00Z">
        <w:r w:rsidR="001B0D26">
          <w:rPr>
            <w:rStyle w:val="jlqj4b"/>
            <w:lang w:val="en"/>
          </w:rPr>
          <w:t xml:space="preserve"> </w:t>
        </w:r>
        <w:r w:rsidR="001B0D26">
          <w:t xml:space="preserve">If the user tries to submit </w:t>
        </w:r>
        <w:r w:rsidR="001B0D26" w:rsidRPr="00CF3CC0">
          <w:rPr>
            <w:b/>
            <w:bCs/>
          </w:rPr>
          <w:t>invalid data</w:t>
        </w:r>
        <w:r w:rsidR="001B0D26">
          <w:t xml:space="preserve">, an </w:t>
        </w:r>
        <w:r w:rsidR="001B0D26" w:rsidRPr="00CF3CC0">
          <w:rPr>
            <w:b/>
            <w:bCs/>
          </w:rPr>
          <w:t>error message</w:t>
        </w:r>
        <w:r w:rsidR="001B0D26">
          <w:t xml:space="preserve"> should be displayed and the already entered </w:t>
        </w:r>
        <w:r w:rsidR="001B0D26" w:rsidRPr="00CF3CC0">
          <w:rPr>
            <w:b/>
            <w:bCs/>
          </w:rPr>
          <w:t>data should be kept</w:t>
        </w:r>
        <w:r w:rsidR="001B0D26">
          <w:t xml:space="preserve"> in the input fields.</w:t>
        </w:r>
      </w:ins>
    </w:p>
    <w:p w14:paraId="2C983432" w14:textId="3F5A5453" w:rsidR="00C4450D" w:rsidRPr="00C4450D" w:rsidRDefault="00C4450D" w:rsidP="00357C76">
      <w:pPr>
        <w:rPr>
          <w:rStyle w:val="jlqj4b"/>
          <w:rPrChange w:id="151" w:author="dell" w:date="2023-11-22T17:37:00Z">
            <w:rPr>
              <w:rStyle w:val="jlqj4b"/>
              <w:lang w:val="en"/>
            </w:rPr>
          </w:rPrChange>
        </w:rPr>
      </w:pPr>
      <w:ins w:id="152" w:author="dell" w:date="2023-11-22T17:37:00Z">
        <w:r>
          <w:t xml:space="preserve">A user who is </w:t>
        </w:r>
        <w:r>
          <w:t xml:space="preserve">not the owner of the course </w:t>
        </w:r>
        <w:r>
          <w:t xml:space="preserve">should </w:t>
        </w:r>
        <w:r w:rsidRPr="00CF3CC0">
          <w:rPr>
            <w:b/>
            <w:bCs/>
          </w:rPr>
          <w:t>NOT</w:t>
        </w:r>
        <w:r>
          <w:t xml:space="preserve"> be able to reach this page by typing its URL (</w:t>
        </w:r>
        <w:proofErr w:type="gramStart"/>
        <w:r>
          <w:t>e.g.</w:t>
        </w:r>
        <w:proofErr w:type="gramEnd"/>
        <w:r>
          <w:t xml:space="preserve"> “http://localhost:300/</w:t>
        </w:r>
        <w:r>
          <w:t>courses/edit/1234</w:t>
        </w:r>
        <w:r>
          <w:t xml:space="preserve">”) in the browser address bar. </w:t>
        </w:r>
      </w:ins>
    </w:p>
    <w:p w14:paraId="2874BDAF" w14:textId="15FFD856" w:rsidR="00A45076" w:rsidRPr="00A508CE" w:rsidRDefault="00434AB1" w:rsidP="00357C76">
      <w:pPr>
        <w:rPr>
          <w:lang w:val="en"/>
        </w:rPr>
      </w:pPr>
      <w:r w:rsidRPr="00434AB1">
        <w:rPr>
          <w:noProof/>
          <w:lang w:val="en"/>
        </w:rPr>
        <w:drawing>
          <wp:inline distT="0" distB="0" distL="0" distR="0" wp14:anchorId="131B15C4" wp14:editId="7CA386BB">
            <wp:extent cx="6626225" cy="2999105"/>
            <wp:effectExtent l="0" t="0" r="3175" b="0"/>
            <wp:docPr id="179125245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5245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60FB0268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proofErr w:type="gramStart"/>
      <w:r w:rsidR="00591E47">
        <w:rPr>
          <w:b/>
        </w:rPr>
        <w:t>All Course</w:t>
      </w:r>
      <w:proofErr w:type="gramEnd"/>
      <w:r w:rsidR="00591E47">
        <w:rPr>
          <w:b/>
        </w:rPr>
        <w:t xml:space="preserve"> P</w:t>
      </w:r>
      <w:r>
        <w:rPr>
          <w:rStyle w:val="CodeChar"/>
          <w:rFonts w:asciiTheme="minorHAnsi" w:hAnsiTheme="minorHAnsi" w:cstheme="minorHAnsi"/>
        </w:rPr>
        <w:t xml:space="preserve">age (Listed all </w:t>
      </w:r>
      <w:r w:rsidR="00591E47">
        <w:rPr>
          <w:rStyle w:val="CodeChar"/>
          <w:rFonts w:asciiTheme="minorHAnsi" w:hAnsiTheme="minorHAnsi" w:cstheme="minorHAnsi"/>
        </w:rPr>
        <w:t>course</w:t>
      </w:r>
      <w:r w:rsidR="00EC56E7">
        <w:rPr>
          <w:rStyle w:val="CodeChar"/>
          <w:rFonts w:asciiTheme="minorHAnsi" w:hAnsiTheme="minorHAnsi" w:cstheme="minorHAnsi"/>
        </w:rPr>
        <w:t xml:space="preserve"> </w:t>
      </w:r>
      <w:r w:rsidR="00591E47">
        <w:rPr>
          <w:rStyle w:val="CodeChar"/>
          <w:rFonts w:asciiTheme="minorHAnsi" w:hAnsiTheme="minorHAnsi" w:cstheme="minorHAnsi"/>
        </w:rPr>
        <w:t>offers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FED36AB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2A70E6">
        <w:rPr>
          <w:rStyle w:val="jlqj4b"/>
          <w:b/>
        </w:rPr>
        <w:t>sign up for other courses</w:t>
      </w:r>
      <w:r w:rsidR="00A45076">
        <w:t>.</w:t>
      </w:r>
    </w:p>
    <w:p w14:paraId="18C09CA5" w14:textId="75BC64FB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2A70E6">
        <w:t>course</w:t>
      </w:r>
      <w:r w:rsidR="00EC56E7">
        <w:t xml:space="preserve"> post</w:t>
      </w:r>
    </w:p>
    <w:p w14:paraId="584AC1F0" w14:textId="56877DD4" w:rsidR="003006C0" w:rsidRPr="003006C0" w:rsidRDefault="003006C0" w:rsidP="003006C0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>
        <w:rPr>
          <w:rFonts w:ascii="Consolas" w:hAnsi="Consolas"/>
          <w:b/>
          <w:noProof/>
        </w:rPr>
        <w:t xml:space="preserve">Profile </w:t>
      </w:r>
      <w:r w:rsidRPr="00357C76">
        <w:t>page and functionality.</w:t>
      </w:r>
    </w:p>
    <w:p w14:paraId="30462DCD" w14:textId="39F4FB1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r w:rsidR="001B5CEB">
        <w:rPr>
          <w:rFonts w:ascii="Consolas" w:hAnsi="Consolas"/>
          <w:b/>
          <w:noProof/>
        </w:rPr>
        <w:t xml:space="preserve">Create </w:t>
      </w:r>
      <w:r w:rsidR="002A70E6">
        <w:rPr>
          <w:rFonts w:ascii="Consolas" w:hAnsi="Consolas"/>
          <w:b/>
          <w:noProof/>
        </w:rPr>
        <w:t>Course Offers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5E07C342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38BCBD2C" w:rsidR="009E2018" w:rsidRPr="009E2018" w:rsidRDefault="004E17D4" w:rsidP="009E2018">
      <w:pPr>
        <w:rPr>
          <w:lang w:val="bg-BG"/>
        </w:rPr>
      </w:pPr>
      <w:r w:rsidRPr="004E17D4">
        <w:rPr>
          <w:noProof/>
          <w:lang w:val="bg-BG"/>
        </w:rPr>
        <w:lastRenderedPageBreak/>
        <w:drawing>
          <wp:inline distT="0" distB="0" distL="0" distR="0" wp14:anchorId="3BB210B5" wp14:editId="12958726">
            <wp:extent cx="6626225" cy="2995295"/>
            <wp:effectExtent l="0" t="0" r="3175" b="0"/>
            <wp:docPr id="1564257630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7630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827D4B" w:rsidRDefault="00357C76" w:rsidP="00860FBF">
      <w:pPr>
        <w:pStyle w:val="Heading2"/>
        <w:rPr>
          <w:lang w:val="bg-BG"/>
        </w:rPr>
      </w:pPr>
      <w:r w:rsidRPr="00827D4B">
        <w:t xml:space="preserve">Validation and Error Handling </w:t>
      </w:r>
      <w:r w:rsidRPr="00827D4B">
        <w:rPr>
          <w:noProof/>
        </w:rPr>
        <w:t>(</w:t>
      </w:r>
      <w:r w:rsidRPr="00827D4B">
        <w:t>10 Pts</w:t>
      </w:r>
      <w:r w:rsidRPr="00827D4B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CF38FC2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C663EE">
        <w:rPr>
          <w:rFonts w:cstheme="minorHAnsi"/>
          <w:b/>
          <w:noProof/>
        </w:rPr>
        <w:t>2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33562F9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11D75FC9" w14:textId="175AA336" w:rsidR="00B83335" w:rsidRPr="006A37A2" w:rsidRDefault="00357C76" w:rsidP="00D738A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="00641EB1" w:rsidRPr="00641EB1">
        <w:rPr>
          <w:noProof/>
        </w:rPr>
        <w:t xml:space="preserve"> </w:t>
      </w:r>
    </w:p>
    <w:p w14:paraId="767990B9" w14:textId="0B2328F0" w:rsidR="009E2018" w:rsidRPr="00D738A6" w:rsidRDefault="007C3A0A" w:rsidP="00D738A6">
      <w:pPr>
        <w:rPr>
          <w:lang w:val="bg-BG"/>
        </w:rPr>
      </w:pPr>
      <w:r w:rsidRPr="007C3A0A">
        <w:rPr>
          <w:noProof/>
          <w:lang w:val="bg-BG"/>
        </w:rPr>
        <w:drawing>
          <wp:inline distT="0" distB="0" distL="0" distR="0" wp14:anchorId="5EE62879" wp14:editId="44B507AB">
            <wp:extent cx="6626225" cy="3047365"/>
            <wp:effectExtent l="0" t="0" r="3175" b="635"/>
            <wp:docPr id="65640831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08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14B626FD" w:rsidR="00357C76" w:rsidRPr="00C35CF5" w:rsidRDefault="007C3A0A" w:rsidP="00357C76">
      <w:pPr>
        <w:pStyle w:val="Heading3"/>
      </w:pPr>
      <w:r>
        <w:lastRenderedPageBreak/>
        <w:t>Course</w:t>
      </w:r>
    </w:p>
    <w:p w14:paraId="39145369" w14:textId="3AA2E680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7C3A0A">
        <w:rPr>
          <w:b/>
          <w:bCs/>
          <w:noProof/>
        </w:rPr>
        <w:t>course</w:t>
      </w:r>
      <w:r w:rsidR="00641EB1">
        <w:rPr>
          <w:b/>
          <w:bCs/>
          <w:noProof/>
        </w:rPr>
        <w:t xml:space="preserve">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6DBCAAFA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commentRangeStart w:id="153"/>
      <w:r w:rsidRPr="00357C76">
        <w:rPr>
          <w:noProof/>
        </w:rPr>
        <w:t xml:space="preserve">The </w:t>
      </w:r>
      <w:r w:rsidR="00C35CF5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9B026F">
        <w:rPr>
          <w:b/>
          <w:noProof/>
          <w:lang w:val="bg-BG"/>
        </w:rPr>
        <w:t>5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47D92F5" w14:textId="1CD27F1E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AF5E90">
        <w:rPr>
          <w:b/>
          <w:noProof/>
        </w:rPr>
        <w:t>Course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007B85CB" w14:textId="2148D691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AF5E90">
        <w:rPr>
          <w:b/>
          <w:noProof/>
        </w:rPr>
        <w:t>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9B026F">
        <w:rPr>
          <w:rFonts w:cstheme="minorHAnsi"/>
          <w:b/>
          <w:noProof/>
          <w:lang w:val="bg-BG"/>
        </w:rPr>
        <w:t>10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</w:t>
      </w:r>
      <w:r w:rsidR="00E44226" w:rsidRPr="00C35CF5">
        <w:rPr>
          <w:rFonts w:cstheme="minorHAnsi"/>
          <w:b/>
          <w:noProof/>
        </w:rPr>
        <w:t>long</w:t>
      </w:r>
    </w:p>
    <w:p w14:paraId="0AD40459" w14:textId="12C2C1A6" w:rsidR="007845C3" w:rsidRPr="004E58C9" w:rsidRDefault="00641EB1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AF5E90">
        <w:rPr>
          <w:rFonts w:cstheme="minorHAnsi"/>
          <w:b/>
          <w:noProof/>
        </w:rPr>
        <w:t>Type</w:t>
      </w:r>
      <w:r w:rsidR="00C35CF5">
        <w:rPr>
          <w:rFonts w:cstheme="minorHAnsi"/>
          <w:b/>
          <w:noProof/>
        </w:rPr>
        <w:t xml:space="preserve"> </w:t>
      </w:r>
      <w:r w:rsidR="00C35CF5">
        <w:rPr>
          <w:rFonts w:cstheme="minorHAnsi"/>
          <w:bCs/>
          <w:noProof/>
        </w:rPr>
        <w:t xml:space="preserve">should be a minimum </w:t>
      </w:r>
      <w:r w:rsidR="009B026F">
        <w:rPr>
          <w:rFonts w:cstheme="minorHAnsi"/>
          <w:bCs/>
          <w:noProof/>
        </w:rPr>
        <w:t xml:space="preserve">of </w:t>
      </w:r>
      <w:r w:rsidR="009B026F">
        <w:rPr>
          <w:rFonts w:cstheme="minorHAnsi"/>
          <w:b/>
          <w:noProof/>
          <w:lang w:val="bg-BG"/>
        </w:rPr>
        <w:t>3</w:t>
      </w:r>
      <w:r w:rsidR="00C35CF5">
        <w:rPr>
          <w:rFonts w:cstheme="minorHAnsi"/>
          <w:b/>
          <w:noProof/>
        </w:rPr>
        <w:t xml:space="preserve"> characters long</w:t>
      </w:r>
    </w:p>
    <w:p w14:paraId="37FD1283" w14:textId="447FF005" w:rsidR="004E58C9" w:rsidRPr="004E58C9" w:rsidRDefault="004E58C9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4E58C9">
        <w:rPr>
          <w:rFonts w:cstheme="minorHAnsi"/>
          <w:b/>
          <w:noProof/>
        </w:rPr>
        <w:t>Certificate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 w:rsidRPr="004E58C9">
        <w:rPr>
          <w:rFonts w:cstheme="minorHAnsi"/>
          <w:b/>
          <w:noProof/>
        </w:rPr>
        <w:t>2 characters long</w:t>
      </w:r>
    </w:p>
    <w:p w14:paraId="423ECEE2" w14:textId="5106D3EA" w:rsidR="004E58C9" w:rsidRPr="006A37A2" w:rsidRDefault="004E58C9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Price </w:t>
      </w:r>
      <w:r>
        <w:rPr>
          <w:rFonts w:cstheme="minorHAnsi"/>
          <w:bCs/>
          <w:noProof/>
        </w:rPr>
        <w:t xml:space="preserve">should be a </w:t>
      </w:r>
      <w:r w:rsidRPr="004E58C9">
        <w:rPr>
          <w:rFonts w:cstheme="minorHAnsi"/>
          <w:b/>
          <w:noProof/>
        </w:rPr>
        <w:t>positive number</w:t>
      </w:r>
      <w:commentRangeEnd w:id="153"/>
      <w:r w:rsidR="00D2040E">
        <w:rPr>
          <w:rStyle w:val="CommentReference"/>
        </w:rPr>
        <w:commentReference w:id="153"/>
      </w:r>
    </w:p>
    <w:p w14:paraId="28F8588D" w14:textId="3892CF1A" w:rsidR="00113B72" w:rsidRPr="00FF472F" w:rsidRDefault="00B05995" w:rsidP="00357C76">
      <w:pPr>
        <w:rPr>
          <w:lang w:val="bg-BG"/>
        </w:rPr>
      </w:pPr>
      <w:r w:rsidRPr="00B05995">
        <w:rPr>
          <w:noProof/>
          <w:lang w:val="bg-BG"/>
        </w:rPr>
        <w:drawing>
          <wp:inline distT="0" distB="0" distL="0" distR="0" wp14:anchorId="731FDA01" wp14:editId="3680BBAC">
            <wp:extent cx="6626225" cy="3050540"/>
            <wp:effectExtent l="0" t="0" r="3175" b="0"/>
            <wp:docPr id="878202348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2348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0D6" w14:textId="5DBF8976" w:rsidR="003E28A4" w:rsidRDefault="003E28A4" w:rsidP="003E28A4">
      <w:pPr>
        <w:pStyle w:val="Heading2"/>
        <w:rPr>
          <w:noProof/>
        </w:rPr>
      </w:pPr>
      <w:r w:rsidRPr="00357C76">
        <w:t>*Bonus</w:t>
      </w:r>
      <w:r>
        <w:rPr>
          <w:noProof/>
        </w:rPr>
        <w:t xml:space="preserve"> – Profile</w:t>
      </w:r>
    </w:p>
    <w:p w14:paraId="3EE65150" w14:textId="228B4403" w:rsidR="003E28A4" w:rsidRPr="00190ED3" w:rsidRDefault="003E28A4" w:rsidP="003E28A4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</w:t>
      </w:r>
      <w:ins w:id="154" w:author="dell" w:date="2023-11-23T20:41:00Z">
        <w:r w:rsidR="00272100">
          <w:rPr>
            <w:rStyle w:val="jlqj4b"/>
            <w:lang w:val="en"/>
          </w:rPr>
          <w:t xml:space="preserve"> on</w:t>
        </w:r>
      </w:ins>
      <w:r>
        <w:rPr>
          <w:rStyle w:val="jlqj4b"/>
          <w:lang w:val="en"/>
        </w:rPr>
        <w:t xml:space="preserve">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ins w:id="155" w:author="dell" w:date="2023-11-23T20:42:00Z">
        <w:r w:rsidR="00272100">
          <w:rPr>
            <w:rStyle w:val="jlqj4b"/>
            <w:lang w:val="en"/>
          </w:rPr>
          <w:t xml:space="preserve"> On the profile page, the user should see their </w:t>
        </w:r>
        <w:r w:rsidR="00272100" w:rsidRPr="00272100">
          <w:rPr>
            <w:rStyle w:val="jlqj4b"/>
            <w:b/>
            <w:bCs/>
            <w:lang w:val="en"/>
            <w:rPrChange w:id="156" w:author="dell" w:date="2023-11-23T20:43:00Z">
              <w:rPr>
                <w:rStyle w:val="jlqj4b"/>
                <w:lang w:val="en"/>
              </w:rPr>
            </w:rPrChange>
          </w:rPr>
          <w:t>email</w:t>
        </w:r>
        <w:r w:rsidR="00272100">
          <w:rPr>
            <w:rStyle w:val="jlqj4b"/>
            <w:lang w:val="en"/>
          </w:rPr>
          <w:t xml:space="preserve"> and the </w:t>
        </w:r>
        <w:r w:rsidR="00272100" w:rsidRPr="00272100">
          <w:rPr>
            <w:rStyle w:val="jlqj4b"/>
            <w:b/>
            <w:bCs/>
            <w:lang w:val="en"/>
            <w:rPrChange w:id="157" w:author="dell" w:date="2023-11-23T20:43:00Z">
              <w:rPr>
                <w:rStyle w:val="jlqj4b"/>
                <w:lang w:val="en"/>
              </w:rPr>
            </w:rPrChange>
          </w:rPr>
          <w:t>courses</w:t>
        </w:r>
        <w:r w:rsidR="00272100">
          <w:rPr>
            <w:rStyle w:val="jlqj4b"/>
            <w:lang w:val="en"/>
          </w:rPr>
          <w:t xml:space="preserve"> they have </w:t>
        </w:r>
        <w:r w:rsidR="00272100" w:rsidRPr="00272100">
          <w:rPr>
            <w:rStyle w:val="jlqj4b"/>
            <w:b/>
            <w:bCs/>
            <w:lang w:val="en"/>
            <w:rPrChange w:id="158" w:author="dell" w:date="2023-11-23T20:43:00Z">
              <w:rPr>
                <w:rStyle w:val="jlqj4b"/>
                <w:lang w:val="en"/>
              </w:rPr>
            </w:rPrChange>
          </w:rPr>
          <w:t>created</w:t>
        </w:r>
        <w:r w:rsidR="00272100">
          <w:rPr>
            <w:rStyle w:val="jlqj4b"/>
            <w:lang w:val="en"/>
          </w:rPr>
          <w:t xml:space="preserve">, as well as the courses they have </w:t>
        </w:r>
        <w:r w:rsidR="00272100" w:rsidRPr="00272100">
          <w:rPr>
            <w:rStyle w:val="jlqj4b"/>
            <w:b/>
            <w:bCs/>
            <w:lang w:val="en"/>
            <w:rPrChange w:id="159" w:author="dell" w:date="2023-11-23T20:43:00Z">
              <w:rPr>
                <w:rStyle w:val="jlqj4b"/>
                <w:lang w:val="en"/>
              </w:rPr>
            </w:rPrChange>
          </w:rPr>
          <w:t xml:space="preserve">signed </w:t>
        </w:r>
      </w:ins>
      <w:ins w:id="160" w:author="dell" w:date="2023-11-23T20:43:00Z">
        <w:r w:rsidR="00272100" w:rsidRPr="00272100">
          <w:rPr>
            <w:rStyle w:val="jlqj4b"/>
            <w:b/>
            <w:bCs/>
            <w:lang w:val="en"/>
            <w:rPrChange w:id="161" w:author="dell" w:date="2023-11-23T20:43:00Z">
              <w:rPr>
                <w:rStyle w:val="jlqj4b"/>
                <w:lang w:val="en"/>
              </w:rPr>
            </w:rPrChange>
          </w:rPr>
          <w:t>up for</w:t>
        </w:r>
        <w:r w:rsidR="00272100">
          <w:rPr>
            <w:rStyle w:val="jlqj4b"/>
            <w:lang w:val="en"/>
          </w:rPr>
          <w:t>.</w:t>
        </w:r>
      </w:ins>
      <w:del w:id="162" w:author="dell" w:date="2023-11-23T20:43:00Z">
        <w:r w:rsidRPr="00A3364C" w:rsidDel="00272100">
          <w:rPr>
            <w:lang w:val="en"/>
          </w:rPr>
          <w:delText xml:space="preserve"> </w:delText>
        </w:r>
        <w:r w:rsidDel="00272100">
          <w:rPr>
            <w:rStyle w:val="jlqj4b"/>
            <w:b/>
            <w:lang w:val="en"/>
          </w:rPr>
          <w:delText xml:space="preserve">Email, and write </w:delText>
        </w:r>
        <w:r w:rsidR="00786A50" w:rsidDel="00272100">
          <w:rPr>
            <w:rStyle w:val="jlqj4b"/>
            <w:b/>
            <w:lang w:val="en"/>
          </w:rPr>
          <w:delText>course</w:delText>
        </w:r>
        <w:r w:rsidDel="00272100">
          <w:rPr>
            <w:rStyle w:val="jlqj4b"/>
            <w:b/>
            <w:lang w:val="en"/>
          </w:rPr>
          <w:delText xml:space="preserve"> t</w:delText>
        </w:r>
        <w:r w:rsidRPr="00A3364C" w:rsidDel="00272100">
          <w:rPr>
            <w:rStyle w:val="jlqj4b"/>
            <w:b/>
            <w:lang w:val="en"/>
          </w:rPr>
          <w:delText>itles</w:delText>
        </w:r>
        <w:r w:rsidDel="00272100">
          <w:rPr>
            <w:rStyle w:val="jlqj4b"/>
            <w:b/>
            <w:lang w:val="bg-BG"/>
          </w:rPr>
          <w:delText xml:space="preserve"> </w:delText>
        </w:r>
        <w:r w:rsidDel="00272100">
          <w:rPr>
            <w:rStyle w:val="jlqj4b"/>
            <w:b/>
          </w:rPr>
          <w:delText>(</w:delText>
        </w:r>
        <w:r w:rsidDel="00272100">
          <w:rPr>
            <w:rStyle w:val="jlqj4b"/>
            <w:lang w:val="en"/>
          </w:rPr>
          <w:delText xml:space="preserve">which the </w:delText>
        </w:r>
        <w:r w:rsidRPr="006574E2" w:rsidDel="00272100">
          <w:rPr>
            <w:rStyle w:val="jlqj4b"/>
            <w:b/>
            <w:lang w:val="en"/>
          </w:rPr>
          <w:delText>current user</w:delText>
        </w:r>
        <w:r w:rsidDel="00272100">
          <w:rPr>
            <w:rStyle w:val="jlqj4b"/>
            <w:lang w:val="en"/>
          </w:rPr>
          <w:delText xml:space="preserve"> has </w:delText>
        </w:r>
        <w:r w:rsidDel="00272100">
          <w:rPr>
            <w:rStyle w:val="jlqj4b"/>
            <w:b/>
            <w:lang w:val="en"/>
          </w:rPr>
          <w:delText xml:space="preserve">written) and </w:delText>
        </w:r>
        <w:r w:rsidR="00786A50" w:rsidDel="00272100">
          <w:rPr>
            <w:rStyle w:val="jlqj4b"/>
            <w:b/>
            <w:lang w:val="en"/>
          </w:rPr>
          <w:delText>signed up</w:delText>
        </w:r>
        <w:r w:rsidDel="00272100">
          <w:rPr>
            <w:rStyle w:val="jlqj4b"/>
            <w:b/>
            <w:lang w:val="en"/>
          </w:rPr>
          <w:delText xml:space="preserve"> </w:delText>
        </w:r>
        <w:r w:rsidR="00786A50" w:rsidDel="00272100">
          <w:rPr>
            <w:rStyle w:val="jlqj4b"/>
            <w:b/>
            <w:lang w:val="en"/>
          </w:rPr>
          <w:delText>courses</w:delText>
        </w:r>
        <w:r w:rsidDel="00272100">
          <w:rPr>
            <w:rStyle w:val="jlqj4b"/>
            <w:b/>
            <w:lang w:val="en"/>
          </w:rPr>
          <w:delText>.</w:delText>
        </w:r>
      </w:del>
      <w:r w:rsidR="001E0A81">
        <w:rPr>
          <w:rStyle w:val="jlqj4b"/>
          <w:b/>
          <w:lang w:val="en"/>
        </w:rPr>
        <w:t xml:space="preserve"> </w:t>
      </w:r>
      <w:r w:rsidR="001E0A81" w:rsidRPr="001E0A81">
        <w:rPr>
          <w:rStyle w:val="jlqj4b"/>
          <w:bCs/>
          <w:lang w:val="en"/>
        </w:rPr>
        <w:t xml:space="preserve">Under the </w:t>
      </w:r>
      <w:r w:rsidR="001E0A81" w:rsidRPr="005841E3">
        <w:rPr>
          <w:rStyle w:val="jlqj4b"/>
          <w:b/>
          <w:lang w:val="en"/>
        </w:rPr>
        <w:t>email</w:t>
      </w:r>
      <w:r w:rsidR="001E0A81" w:rsidRPr="001E0A81">
        <w:rPr>
          <w:rStyle w:val="jlqj4b"/>
          <w:bCs/>
          <w:lang w:val="en"/>
        </w:rPr>
        <w:t xml:space="preserve">, the user has a </w:t>
      </w:r>
      <w:r w:rsidR="001E0A81" w:rsidRPr="001E0A81">
        <w:rPr>
          <w:rStyle w:val="jlqj4b"/>
          <w:b/>
          <w:lang w:val="en"/>
        </w:rPr>
        <w:t xml:space="preserve">total count of </w:t>
      </w:r>
      <w:ins w:id="163" w:author="dell" w:date="2023-11-23T20:43:00Z">
        <w:r w:rsidR="00272100">
          <w:rPr>
            <w:rStyle w:val="jlqj4b"/>
            <w:b/>
            <w:lang w:val="en"/>
          </w:rPr>
          <w:t xml:space="preserve">the </w:t>
        </w:r>
      </w:ins>
      <w:r w:rsidR="001E0A81" w:rsidRPr="001E0A81">
        <w:rPr>
          <w:rStyle w:val="jlqj4b"/>
          <w:b/>
          <w:lang w:val="en"/>
        </w:rPr>
        <w:t xml:space="preserve">created </w:t>
      </w:r>
      <w:ins w:id="164" w:author="dell" w:date="2023-11-23T20:43:00Z">
        <w:r w:rsidR="00272100">
          <w:rPr>
            <w:rStyle w:val="jlqj4b"/>
            <w:b/>
            <w:lang w:val="en"/>
          </w:rPr>
          <w:t xml:space="preserve">courses </w:t>
        </w:r>
        <w:r w:rsidR="00272100" w:rsidRPr="00272100">
          <w:rPr>
            <w:rStyle w:val="jlqj4b"/>
            <w:bCs/>
            <w:lang w:val="en"/>
            <w:rPrChange w:id="165" w:author="dell" w:date="2023-11-23T20:44:00Z">
              <w:rPr>
                <w:rStyle w:val="jlqj4b"/>
                <w:b/>
                <w:lang w:val="en"/>
              </w:rPr>
            </w:rPrChange>
          </w:rPr>
          <w:t>and the on</w:t>
        </w:r>
      </w:ins>
      <w:ins w:id="166" w:author="dell" w:date="2023-11-23T20:44:00Z">
        <w:r w:rsidR="00272100" w:rsidRPr="00272100">
          <w:rPr>
            <w:rStyle w:val="jlqj4b"/>
            <w:bCs/>
            <w:lang w:val="en"/>
            <w:rPrChange w:id="167" w:author="dell" w:date="2023-11-23T20:44:00Z">
              <w:rPr>
                <w:rStyle w:val="jlqj4b"/>
                <w:b/>
                <w:lang w:val="en"/>
              </w:rPr>
            </w:rPrChange>
          </w:rPr>
          <w:t>es they have</w:t>
        </w:r>
        <w:r w:rsidR="00272100">
          <w:rPr>
            <w:rStyle w:val="jlqj4b"/>
            <w:b/>
            <w:lang w:val="en"/>
          </w:rPr>
          <w:t xml:space="preserve"> </w:t>
        </w:r>
        <w:proofErr w:type="spellStart"/>
        <w:r w:rsidR="00272100">
          <w:rPr>
            <w:rStyle w:val="jlqj4b"/>
            <w:b/>
            <w:lang w:val="en"/>
          </w:rPr>
          <w:t>sighed</w:t>
        </w:r>
        <w:proofErr w:type="spellEnd"/>
        <w:r w:rsidR="00272100">
          <w:rPr>
            <w:rStyle w:val="jlqj4b"/>
            <w:b/>
            <w:lang w:val="en"/>
          </w:rPr>
          <w:t xml:space="preserve"> up </w:t>
        </w:r>
        <w:r w:rsidR="00272100" w:rsidRPr="00272100">
          <w:rPr>
            <w:rStyle w:val="jlqj4b"/>
            <w:bCs/>
            <w:lang w:val="en"/>
            <w:rPrChange w:id="168" w:author="dell" w:date="2023-11-23T20:44:00Z">
              <w:rPr>
                <w:rStyle w:val="jlqj4b"/>
                <w:b/>
                <w:lang w:val="en"/>
              </w:rPr>
            </w:rPrChange>
          </w:rPr>
          <w:t>for</w:t>
        </w:r>
      </w:ins>
      <w:del w:id="169" w:author="dell" w:date="2023-11-23T20:44:00Z">
        <w:r w:rsidR="001E0A81" w:rsidRPr="001E0A81" w:rsidDel="00272100">
          <w:rPr>
            <w:rStyle w:val="jlqj4b"/>
            <w:b/>
            <w:lang w:val="en"/>
          </w:rPr>
          <w:delText xml:space="preserve">and </w:delText>
        </w:r>
        <w:r w:rsidR="00786A50" w:rsidDel="00272100">
          <w:rPr>
            <w:rStyle w:val="jlqj4b"/>
            <w:b/>
            <w:lang w:val="en"/>
          </w:rPr>
          <w:delText>signed</w:delText>
        </w:r>
        <w:r w:rsidR="001E0A81" w:rsidRPr="001E0A81" w:rsidDel="00272100">
          <w:rPr>
            <w:rStyle w:val="jlqj4b"/>
            <w:b/>
            <w:lang w:val="en"/>
          </w:rPr>
          <w:delText xml:space="preserve"> </w:delText>
        </w:r>
        <w:r w:rsidR="00786A50" w:rsidDel="00272100">
          <w:rPr>
            <w:rStyle w:val="jlqj4b"/>
            <w:b/>
            <w:lang w:val="en"/>
          </w:rPr>
          <w:delText>course</w:delText>
        </w:r>
      </w:del>
      <w:r w:rsidR="001E0A81" w:rsidRPr="001E0A81">
        <w:rPr>
          <w:rStyle w:val="jlqj4b"/>
          <w:b/>
          <w:lang w:val="en"/>
        </w:rPr>
        <w:t>.</w:t>
      </w:r>
    </w:p>
    <w:p w14:paraId="24CA2F60" w14:textId="71253C91" w:rsidR="003E28A4" w:rsidRDefault="00786A50" w:rsidP="001E0A81">
      <w:pPr>
        <w:rPr>
          <w:noProof/>
          <w:lang w:val="bg-BG" w:eastAsia="bg-BG"/>
        </w:rPr>
      </w:pPr>
      <w:r w:rsidRPr="00786A50">
        <w:rPr>
          <w:noProof/>
          <w:lang w:val="bg-BG" w:eastAsia="bg-BG"/>
        </w:rPr>
        <w:lastRenderedPageBreak/>
        <w:drawing>
          <wp:inline distT="0" distB="0" distL="0" distR="0" wp14:anchorId="3C917B7D" wp14:editId="18D46382">
            <wp:extent cx="6626225" cy="3309620"/>
            <wp:effectExtent l="0" t="0" r="3175" b="5080"/>
            <wp:docPr id="122542437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437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2A06" w14:textId="64BE1997" w:rsidR="003E28A4" w:rsidRDefault="003E28A4" w:rsidP="003E28A4">
      <w:pPr>
        <w:rPr>
          <w:noProof/>
        </w:rPr>
      </w:pPr>
      <w:r>
        <w:rPr>
          <w:rStyle w:val="jlqj4b"/>
          <w:lang w:val="en"/>
        </w:rPr>
        <w:t xml:space="preserve">If there are </w:t>
      </w:r>
      <w:r w:rsidRPr="00B947DD">
        <w:rPr>
          <w:rStyle w:val="jlqj4b"/>
          <w:b/>
          <w:lang w:val="en"/>
        </w:rPr>
        <w:t xml:space="preserve">no </w:t>
      </w:r>
      <w:r w:rsidR="009E6F62">
        <w:rPr>
          <w:rStyle w:val="jlqj4b"/>
          <w:b/>
          <w:lang w:val="en"/>
        </w:rPr>
        <w:t>created course</w:t>
      </w:r>
      <w:ins w:id="170" w:author="dell" w:date="2023-11-23T20:44:00Z">
        <w:r w:rsidR="00272100">
          <w:rPr>
            <w:rStyle w:val="jlqj4b"/>
            <w:b/>
            <w:lang w:val="en"/>
          </w:rPr>
          <w:t>s</w:t>
        </w:r>
      </w:ins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 xml:space="preserve">You haven't </w:t>
      </w:r>
      <w:commentRangeStart w:id="171"/>
      <w:r w:rsidR="000072F1">
        <w:rPr>
          <w:rFonts w:ascii="Consolas" w:hAnsi="Consolas" w:cstheme="minorHAnsi"/>
          <w:b/>
        </w:rPr>
        <w:t>create</w:t>
      </w:r>
      <w:ins w:id="172" w:author="dell" w:date="2023-11-23T20:44:00Z">
        <w:r w:rsidR="00272100">
          <w:rPr>
            <w:rFonts w:ascii="Consolas" w:hAnsi="Consolas" w:cstheme="minorHAnsi"/>
            <w:b/>
          </w:rPr>
          <w:t>d</w:t>
        </w:r>
      </w:ins>
      <w:commentRangeEnd w:id="171"/>
      <w:ins w:id="173" w:author="dell" w:date="2023-11-23T21:25:00Z">
        <w:r w:rsidR="0010019B">
          <w:rPr>
            <w:rStyle w:val="CommentReference"/>
          </w:rPr>
          <w:commentReference w:id="171"/>
        </w:r>
      </w:ins>
      <w:r w:rsidRPr="003E28A4">
        <w:rPr>
          <w:rFonts w:ascii="Consolas" w:hAnsi="Consolas" w:cstheme="minorHAnsi"/>
          <w:b/>
        </w:rPr>
        <w:t xml:space="preserve"> a </w:t>
      </w:r>
      <w:r w:rsidR="000072F1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</w:t>
      </w:r>
      <w:r w:rsidRPr="001E0A81">
        <w:rPr>
          <w:rFonts w:ascii="Consolas" w:hAnsi="Consolas" w:cstheme="minorHAnsi"/>
          <w:b/>
        </w:rPr>
        <w:t>yet</w:t>
      </w:r>
      <w:r w:rsidR="001E0A81" w:rsidRP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del w:id="174" w:author="dell" w:date="2023-11-23T20:44:00Z">
        <w:r w:rsidRPr="00E44B82" w:rsidDel="00272100">
          <w:rPr>
            <w:noProof/>
          </w:rPr>
          <w:delText xml:space="preserve"> </w:delText>
        </w:r>
      </w:del>
    </w:p>
    <w:p w14:paraId="1B65A116" w14:textId="0901D61D" w:rsidR="003E28A4" w:rsidRDefault="000072F1" w:rsidP="003E28A4">
      <w:pPr>
        <w:rPr>
          <w:noProof/>
        </w:rPr>
      </w:pPr>
      <w:r w:rsidRPr="000072F1">
        <w:rPr>
          <w:noProof/>
        </w:rPr>
        <w:drawing>
          <wp:inline distT="0" distB="0" distL="0" distR="0" wp14:anchorId="267FBE2D" wp14:editId="6B8A83D8">
            <wp:extent cx="6626225" cy="3050540"/>
            <wp:effectExtent l="0" t="0" r="3175" b="0"/>
            <wp:docPr id="39303993" name="Картина 1" descr="Картина, която съдържа текст, екранна снимка, софтуер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3993" name="Картина 1" descr="Картина, която съдържа текст, екранна снимка, софтуер, Шрифт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657" w14:textId="628CFB3E" w:rsidR="001E0A81" w:rsidRDefault="003E28A4" w:rsidP="003E28A4">
      <w:pPr>
        <w:rPr>
          <w:noProof/>
        </w:rPr>
      </w:pPr>
      <w:r>
        <w:rPr>
          <w:rStyle w:val="jlqj4b"/>
          <w:lang w:val="en"/>
        </w:rPr>
        <w:t>If the</w:t>
      </w:r>
      <w:ins w:id="175" w:author="dell" w:date="2023-11-23T21:25:00Z">
        <w:r w:rsidR="0010019B">
          <w:rPr>
            <w:rStyle w:val="jlqj4b"/>
            <w:lang w:val="en"/>
          </w:rPr>
          <w:t xml:space="preserve"> user </w:t>
        </w:r>
        <w:r w:rsidR="0010019B" w:rsidRPr="0010019B">
          <w:rPr>
            <w:rStyle w:val="jlqj4b"/>
            <w:b/>
            <w:bCs/>
            <w:lang w:val="en"/>
            <w:rPrChange w:id="176" w:author="dell" w:date="2023-11-23T21:25:00Z">
              <w:rPr>
                <w:rStyle w:val="jlqj4b"/>
                <w:lang w:val="en"/>
              </w:rPr>
            </w:rPrChange>
          </w:rPr>
          <w:t>hasn’t signed up for any course</w:t>
        </w:r>
      </w:ins>
      <w:del w:id="177" w:author="dell" w:date="2023-11-23T21:25:00Z">
        <w:r w:rsidDel="0010019B">
          <w:rPr>
            <w:rStyle w:val="jlqj4b"/>
            <w:lang w:val="en"/>
          </w:rPr>
          <w:delText xml:space="preserve">re are </w:delText>
        </w:r>
        <w:r w:rsidRPr="00B947DD" w:rsidDel="0010019B">
          <w:rPr>
            <w:rStyle w:val="jlqj4b"/>
            <w:b/>
            <w:lang w:val="en"/>
          </w:rPr>
          <w:delText xml:space="preserve">no </w:delText>
        </w:r>
        <w:r w:rsidR="000072F1" w:rsidDel="0010019B">
          <w:rPr>
            <w:rStyle w:val="jlqj4b"/>
            <w:b/>
            <w:lang w:val="en"/>
          </w:rPr>
          <w:delText>signed</w:delText>
        </w:r>
        <w:r w:rsidDel="0010019B">
          <w:rPr>
            <w:rStyle w:val="jlqj4b"/>
            <w:b/>
            <w:lang w:val="en"/>
          </w:rPr>
          <w:delText xml:space="preserve"> </w:delText>
        </w:r>
        <w:r w:rsidR="000072F1" w:rsidDel="0010019B">
          <w:rPr>
            <w:rStyle w:val="jlqj4b"/>
            <w:b/>
            <w:lang w:val="en"/>
          </w:rPr>
          <w:delText>course</w:delText>
        </w:r>
      </w:del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commentRangeStart w:id="178"/>
      <w:r w:rsidRPr="003E28A4">
        <w:rPr>
          <w:rFonts w:ascii="Consolas" w:hAnsi="Consolas" w:cstheme="minorHAnsi"/>
          <w:b/>
        </w:rPr>
        <w:t>You have</w:t>
      </w:r>
      <w:ins w:id="179" w:author="dell" w:date="2023-11-23T21:26:00Z">
        <w:r w:rsidR="0010019B">
          <w:rPr>
            <w:rFonts w:ascii="Consolas" w:hAnsi="Consolas" w:cstheme="minorHAnsi"/>
            <w:b/>
          </w:rPr>
          <w:t>n’t</w:t>
        </w:r>
      </w:ins>
      <w:del w:id="180" w:author="dell" w:date="2023-11-23T21:26:00Z">
        <w:r w:rsidRPr="003E28A4" w:rsidDel="0010019B">
          <w:rPr>
            <w:rFonts w:ascii="Consolas" w:hAnsi="Consolas" w:cstheme="minorHAnsi"/>
            <w:b/>
          </w:rPr>
          <w:delText xml:space="preserve"> no</w:delText>
        </w:r>
      </w:del>
      <w:r w:rsidRPr="003E28A4">
        <w:rPr>
          <w:rFonts w:ascii="Consolas" w:hAnsi="Consolas" w:cstheme="minorHAnsi"/>
          <w:b/>
        </w:rPr>
        <w:t xml:space="preserve"> </w:t>
      </w:r>
      <w:r w:rsidR="00DC6EE4">
        <w:rPr>
          <w:rFonts w:ascii="Consolas" w:hAnsi="Consolas" w:cstheme="minorHAnsi"/>
          <w:b/>
        </w:rPr>
        <w:t>sign</w:t>
      </w:r>
      <w:ins w:id="181" w:author="dell" w:date="2023-11-23T21:26:00Z">
        <w:r w:rsidR="0010019B">
          <w:rPr>
            <w:rFonts w:ascii="Consolas" w:hAnsi="Consolas" w:cstheme="minorHAnsi"/>
            <w:b/>
          </w:rPr>
          <w:t>ed</w:t>
        </w:r>
      </w:ins>
      <w:r w:rsidR="00DC6EE4">
        <w:rPr>
          <w:rFonts w:ascii="Consolas" w:hAnsi="Consolas" w:cstheme="minorHAnsi"/>
          <w:b/>
        </w:rPr>
        <w:t xml:space="preserve"> up</w:t>
      </w:r>
      <w:r w:rsidRPr="003E28A4">
        <w:rPr>
          <w:rFonts w:ascii="Consolas" w:hAnsi="Consolas" w:cstheme="minorHAnsi"/>
          <w:b/>
        </w:rPr>
        <w:t xml:space="preserve"> </w:t>
      </w:r>
      <w:ins w:id="182" w:author="dell" w:date="2023-11-23T21:26:00Z">
        <w:r w:rsidR="0010019B">
          <w:rPr>
            <w:rFonts w:ascii="Consolas" w:hAnsi="Consolas" w:cstheme="minorHAnsi"/>
            <w:b/>
          </w:rPr>
          <w:t xml:space="preserve">for any </w:t>
        </w:r>
      </w:ins>
      <w:r w:rsidR="00DC6EE4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yet</w:t>
      </w:r>
      <w:r w:rsidR="001E0A81">
        <w:rPr>
          <w:rFonts w:ascii="Consolas" w:hAnsi="Consolas" w:cstheme="minorHAnsi"/>
          <w:b/>
        </w:rPr>
        <w:t>…</w:t>
      </w:r>
      <w:commentRangeEnd w:id="178"/>
      <w:r w:rsidR="0010019B">
        <w:rPr>
          <w:rStyle w:val="CommentReference"/>
        </w:rPr>
        <w:commentReference w:id="178"/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60B9E1A1" w14:textId="06138EFB" w:rsidR="001E0A81" w:rsidRPr="001E0A81" w:rsidRDefault="000072F1" w:rsidP="003E28A4">
      <w:pPr>
        <w:rPr>
          <w:noProof/>
        </w:rPr>
      </w:pPr>
      <w:r w:rsidRPr="000072F1">
        <w:rPr>
          <w:noProof/>
        </w:rPr>
        <w:lastRenderedPageBreak/>
        <w:drawing>
          <wp:inline distT="0" distB="0" distL="0" distR="0" wp14:anchorId="3760F2A6" wp14:editId="796538B5">
            <wp:extent cx="6626225" cy="3309620"/>
            <wp:effectExtent l="0" t="0" r="3175" b="5080"/>
            <wp:docPr id="1225521755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21755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581F0B8B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152D1493" w:rsidR="0016112A" w:rsidRDefault="0016112A" w:rsidP="0016112A">
      <w:r>
        <w:t xml:space="preserve">Place a </w:t>
      </w:r>
      <w:r w:rsidRPr="00010BE0">
        <w:rPr>
          <w:b/>
        </w:rPr>
        <w:t>ZIP</w:t>
      </w:r>
      <w:r>
        <w:t xml:space="preserve"> file </w:t>
      </w:r>
      <w:r w:rsidR="003E28A4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25" w:author="dell" w:date="2023-11-23T17:39:00Z" w:initials="d">
    <w:p w14:paraId="7FB95E88" w14:textId="09FCD303" w:rsidR="00164320" w:rsidRPr="007B147A" w:rsidRDefault="00164320">
      <w:pPr>
        <w:pStyle w:val="CommentText"/>
      </w:pPr>
      <w:r>
        <w:rPr>
          <w:rStyle w:val="CommentReference"/>
        </w:rPr>
        <w:annotationRef/>
      </w:r>
      <w:r>
        <w:rPr>
          <w:lang w:val="bg-BG"/>
        </w:rPr>
        <w:t>Нека да има скрийншот за този случай.</w:t>
      </w:r>
      <w:r w:rsidR="007B147A">
        <w:t xml:space="preserve"> </w:t>
      </w:r>
      <w:r w:rsidR="007B147A">
        <w:rPr>
          <w:lang w:val="bg-BG"/>
        </w:rPr>
        <w:t xml:space="preserve">Да се промени в </w:t>
      </w:r>
      <w:r w:rsidR="007B147A">
        <w:t>details.html</w:t>
      </w:r>
    </w:p>
  </w:comment>
  <w:comment w:id="138" w:author="dell" w:date="2023-11-23T17:55:00Z" w:initials="d">
    <w:p w14:paraId="5486E940" w14:textId="6DB74D49" w:rsidR="001B0D26" w:rsidRPr="001B0D26" w:rsidRDefault="001B0D26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Да се промени в </w:t>
      </w:r>
      <w:r>
        <w:t xml:space="preserve">details.html </w:t>
      </w:r>
      <w:r>
        <w:rPr>
          <w:lang w:val="bg-BG"/>
        </w:rPr>
        <w:t>и да се обнови скрийншотът.</w:t>
      </w:r>
    </w:p>
  </w:comment>
  <w:comment w:id="153" w:author="dell" w:date="2023-11-22T13:15:00Z" w:initials="d">
    <w:p w14:paraId="5FA11FFD" w14:textId="296149A9" w:rsidR="00D2040E" w:rsidRPr="00D2040E" w:rsidRDefault="00D2040E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Добре е да са в същия ред, в който са изброени в началото при </w:t>
      </w:r>
      <w:r>
        <w:t xml:space="preserve">DB models. </w:t>
      </w:r>
      <w:r>
        <w:rPr>
          <w:lang w:val="bg-BG"/>
        </w:rPr>
        <w:t xml:space="preserve">Добре е и направо валидациите за двата модела да са горе, в </w:t>
      </w:r>
      <w:r>
        <w:t>DB Models</w:t>
      </w:r>
      <w:r>
        <w:rPr>
          <w:lang w:val="bg-BG"/>
        </w:rPr>
        <w:t xml:space="preserve">. Сега, като започне курсистът да си прави моделите, трябва да чете от началото и от края на документа едновременно. </w:t>
      </w:r>
    </w:p>
  </w:comment>
  <w:comment w:id="171" w:author="dell" w:date="2023-11-23T21:25:00Z" w:initials="d">
    <w:p w14:paraId="6CFABD76" w14:textId="631E7400" w:rsidR="0010019B" w:rsidRPr="0010019B" w:rsidRDefault="0010019B">
      <w:pPr>
        <w:pStyle w:val="CommentText"/>
      </w:pPr>
      <w:r>
        <w:rPr>
          <w:rStyle w:val="CommentReference"/>
        </w:rPr>
        <w:annotationRef/>
      </w:r>
      <w:r>
        <w:rPr>
          <w:lang w:val="bg-BG"/>
        </w:rPr>
        <w:t xml:space="preserve">Да се промени в </w:t>
      </w:r>
      <w:r>
        <w:t>profile.html</w:t>
      </w:r>
      <w:r>
        <w:rPr>
          <w:lang w:val="bg-BG"/>
        </w:rPr>
        <w:t xml:space="preserve"> и да се смени скрийншотът.</w:t>
      </w:r>
    </w:p>
  </w:comment>
  <w:comment w:id="178" w:author="dell" w:date="2023-11-23T21:26:00Z" w:initials="d">
    <w:p w14:paraId="7A916F3B" w14:textId="62DE2480" w:rsidR="0010019B" w:rsidRDefault="0010019B">
      <w:pPr>
        <w:pStyle w:val="CommentText"/>
      </w:pPr>
      <w:r>
        <w:rPr>
          <w:rStyle w:val="CommentReference"/>
        </w:rPr>
        <w:annotationRef/>
      </w:r>
      <w:r>
        <w:rPr>
          <w:lang w:val="bg-BG"/>
        </w:rPr>
        <w:t xml:space="preserve">Да се промени в </w:t>
      </w:r>
      <w:r>
        <w:t>profile.html</w:t>
      </w:r>
      <w:r>
        <w:rPr>
          <w:lang w:val="bg-BG"/>
        </w:rPr>
        <w:t xml:space="preserve"> и да се смени скрийншотът.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FB95E88" w15:done="0"/>
  <w15:commentEx w15:paraId="5486E940" w15:done="0"/>
  <w15:commentEx w15:paraId="5FA11FFD" w15:done="0"/>
  <w15:commentEx w15:paraId="6CFABD76" w15:done="0"/>
  <w15:commentEx w15:paraId="7A916F3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7F85A8B" w16cex:dateUtc="2023-11-23T15:39:00Z"/>
  <w16cex:commentExtensible w16cex:durableId="2F124F8A" w16cex:dateUtc="2023-11-23T15:55:00Z"/>
  <w16cex:commentExtensible w16cex:durableId="1C1C2655" w16cex:dateUtc="2023-11-22T11:15:00Z"/>
  <w16cex:commentExtensible w16cex:durableId="2765B791" w16cex:dateUtc="2023-11-23T19:25:00Z"/>
  <w16cex:commentExtensible w16cex:durableId="39E80D74" w16cex:dateUtc="2023-11-23T19:2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FB95E88" w16cid:durableId="27F85A8B"/>
  <w16cid:commentId w16cid:paraId="5486E940" w16cid:durableId="2F124F8A"/>
  <w16cid:commentId w16cid:paraId="5FA11FFD" w16cid:durableId="1C1C2655"/>
  <w16cid:commentId w16cid:paraId="6CFABD76" w16cid:durableId="2765B791"/>
  <w16cid:commentId w16cid:paraId="7A916F3B" w16cid:durableId="39E80D7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8CB6C5" w14:textId="77777777" w:rsidR="002B0B58" w:rsidRDefault="002B0B58" w:rsidP="008068A2">
      <w:pPr>
        <w:spacing w:after="0" w:line="240" w:lineRule="auto"/>
      </w:pPr>
      <w:r>
        <w:separator/>
      </w:r>
    </w:p>
  </w:endnote>
  <w:endnote w:type="continuationSeparator" w:id="0">
    <w:p w14:paraId="3ED5608C" w14:textId="77777777" w:rsidR="002B0B58" w:rsidRDefault="002B0B5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8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8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B9C49" w14:textId="77777777" w:rsidR="002B0B58" w:rsidRDefault="002B0B58" w:rsidP="008068A2">
      <w:pPr>
        <w:spacing w:after="0" w:line="240" w:lineRule="auto"/>
      </w:pPr>
      <w:r>
        <w:separator/>
      </w:r>
    </w:p>
  </w:footnote>
  <w:footnote w:type="continuationSeparator" w:id="0">
    <w:p w14:paraId="670887A2" w14:textId="77777777" w:rsidR="002B0B58" w:rsidRDefault="002B0B5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8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3"/>
  </w:num>
  <w:num w:numId="17" w16cid:durableId="1128163661">
    <w:abstractNumId w:val="29"/>
  </w:num>
  <w:num w:numId="18" w16cid:durableId="2006663042">
    <w:abstractNumId w:val="47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6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4"/>
  </w:num>
  <w:num w:numId="34" w16cid:durableId="1845047347">
    <w:abstractNumId w:val="27"/>
  </w:num>
  <w:num w:numId="35" w16cid:durableId="572203817">
    <w:abstractNumId w:val="45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  <w:num w:numId="50" w16cid:durableId="1969357818">
    <w:abstractNumId w:val="4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wFAOX+SSotAAAA"/>
  </w:docVars>
  <w:rsids>
    <w:rsidRoot w:val="008068A2"/>
    <w:rsid w:val="000006BB"/>
    <w:rsid w:val="00002C1C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38A"/>
    <w:rsid w:val="00064D15"/>
    <w:rsid w:val="000752B9"/>
    <w:rsid w:val="00082619"/>
    <w:rsid w:val="0008559D"/>
    <w:rsid w:val="000864C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019B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55B69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6728"/>
    <w:rsid w:val="001B0D26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78E"/>
    <w:rsid w:val="001E0A81"/>
    <w:rsid w:val="001E1161"/>
    <w:rsid w:val="001E1FFC"/>
    <w:rsid w:val="001E3FEF"/>
    <w:rsid w:val="001F45BB"/>
    <w:rsid w:val="001F70E2"/>
    <w:rsid w:val="00202683"/>
    <w:rsid w:val="002067CE"/>
    <w:rsid w:val="00210054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B0B58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2738"/>
    <w:rsid w:val="00313CFD"/>
    <w:rsid w:val="00317023"/>
    <w:rsid w:val="00320F7C"/>
    <w:rsid w:val="003230CF"/>
    <w:rsid w:val="00323D50"/>
    <w:rsid w:val="00330CAA"/>
    <w:rsid w:val="0033212E"/>
    <w:rsid w:val="00332321"/>
    <w:rsid w:val="0033490F"/>
    <w:rsid w:val="00335B7E"/>
    <w:rsid w:val="00340CC5"/>
    <w:rsid w:val="0034152C"/>
    <w:rsid w:val="00351E01"/>
    <w:rsid w:val="00352A81"/>
    <w:rsid w:val="00356187"/>
    <w:rsid w:val="00357C76"/>
    <w:rsid w:val="00380A57"/>
    <w:rsid w:val="003817EF"/>
    <w:rsid w:val="00382A45"/>
    <w:rsid w:val="003862BC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1E3"/>
    <w:rsid w:val="00584EDB"/>
    <w:rsid w:val="0058723E"/>
    <w:rsid w:val="00587E48"/>
    <w:rsid w:val="00591E47"/>
    <w:rsid w:val="00594821"/>
    <w:rsid w:val="00596357"/>
    <w:rsid w:val="00596AA5"/>
    <w:rsid w:val="005A01C1"/>
    <w:rsid w:val="005A3698"/>
    <w:rsid w:val="005A7F7B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C475D"/>
    <w:rsid w:val="006C561A"/>
    <w:rsid w:val="006C5B45"/>
    <w:rsid w:val="006D0DD7"/>
    <w:rsid w:val="006D2024"/>
    <w:rsid w:val="006D239A"/>
    <w:rsid w:val="006D2F1B"/>
    <w:rsid w:val="006E1302"/>
    <w:rsid w:val="006E2245"/>
    <w:rsid w:val="006E55B4"/>
    <w:rsid w:val="006E7E50"/>
    <w:rsid w:val="00704432"/>
    <w:rsid w:val="007051DF"/>
    <w:rsid w:val="0071319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67BA3"/>
    <w:rsid w:val="00870828"/>
    <w:rsid w:val="0088080B"/>
    <w:rsid w:val="0088775A"/>
    <w:rsid w:val="00890E39"/>
    <w:rsid w:val="008912A0"/>
    <w:rsid w:val="00891FA8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026F"/>
    <w:rsid w:val="009B1099"/>
    <w:rsid w:val="009B4BFA"/>
    <w:rsid w:val="009B4FB4"/>
    <w:rsid w:val="009B5A2E"/>
    <w:rsid w:val="009C0C39"/>
    <w:rsid w:val="009D0207"/>
    <w:rsid w:val="009D1805"/>
    <w:rsid w:val="009E1A09"/>
    <w:rsid w:val="009E2018"/>
    <w:rsid w:val="009E6F62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44CA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26B6"/>
    <w:rsid w:val="00AA3532"/>
    <w:rsid w:val="00AA3772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770C"/>
    <w:rsid w:val="00B003EB"/>
    <w:rsid w:val="00B0208E"/>
    <w:rsid w:val="00B04AB9"/>
    <w:rsid w:val="00B05995"/>
    <w:rsid w:val="00B10489"/>
    <w:rsid w:val="00B148DD"/>
    <w:rsid w:val="00B20F0E"/>
    <w:rsid w:val="00B2472A"/>
    <w:rsid w:val="00B253E5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241"/>
    <w:rsid w:val="00BE3795"/>
    <w:rsid w:val="00BE399E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2168A"/>
    <w:rsid w:val="00C22A3B"/>
    <w:rsid w:val="00C22FF4"/>
    <w:rsid w:val="00C27853"/>
    <w:rsid w:val="00C27CA7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7485"/>
    <w:rsid w:val="00CE2360"/>
    <w:rsid w:val="00CE236C"/>
    <w:rsid w:val="00CF0047"/>
    <w:rsid w:val="00CF6530"/>
    <w:rsid w:val="00D1292E"/>
    <w:rsid w:val="00D2040E"/>
    <w:rsid w:val="00D218E4"/>
    <w:rsid w:val="00D22895"/>
    <w:rsid w:val="00D24CAF"/>
    <w:rsid w:val="00D25A61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4226"/>
    <w:rsid w:val="00E44B96"/>
    <w:rsid w:val="00E465C4"/>
    <w:rsid w:val="00E508E2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D32F3"/>
    <w:rsid w:val="00FE038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A7F7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D204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040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04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header" Target="header1.xml"/><Relationship Id="rId21" Type="http://schemas.microsoft.com/office/2011/relationships/commentsExtended" Target="commentsExtended.xml"/><Relationship Id="rId34" Type="http://schemas.openxmlformats.org/officeDocument/2006/relationships/image" Target="media/image20.pn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comments" Target="comments.xml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microsoft.com/office/2018/08/relationships/commentsExtensible" Target="commentsExtensible.xm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microsoft.com/office/2016/09/relationships/commentsIds" Target="commentsIds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250.png"/><Relationship Id="rId34" Type="http://schemas.openxmlformats.org/officeDocument/2006/relationships/image" Target="media/image31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5" Type="http://schemas.openxmlformats.org/officeDocument/2006/relationships/image" Target="media/image27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30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0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23" Type="http://schemas.openxmlformats.org/officeDocument/2006/relationships/image" Target="media/image26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2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80.png"/><Relationship Id="rId30" Type="http://schemas.openxmlformats.org/officeDocument/2006/relationships/image" Target="media/image29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8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4935</TotalTime>
  <Pages>15</Pages>
  <Words>1695</Words>
  <Characters>9664</Characters>
  <Application>Microsoft Office Word</Application>
  <DocSecurity>0</DocSecurity>
  <Lines>80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dell</cp:lastModifiedBy>
  <cp:revision>251</cp:revision>
  <cp:lastPrinted>2015-10-26T22:35:00Z</cp:lastPrinted>
  <dcterms:created xsi:type="dcterms:W3CDTF">2021-08-03T05:48:00Z</dcterms:created>
  <dcterms:modified xsi:type="dcterms:W3CDTF">2023-11-23T19:26:00Z</dcterms:modified>
  <cp:category>programming;education;software engineering;software development</cp:category>
</cp:coreProperties>
</file>