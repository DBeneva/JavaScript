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7F0F0A3D" w:rsidR="00357C76" w:rsidRPr="00B10489" w:rsidRDefault="004E0458" w:rsidP="007805DE">
      <w:pPr>
        <w:pStyle w:val="Heading1"/>
        <w:jc w:val="center"/>
      </w:pPr>
      <w:bookmarkStart w:id="0" w:name="_Hlk183125162"/>
      <w:r>
        <w:t>JS Back-End</w:t>
      </w:r>
      <w:r w:rsidR="00357C76" w:rsidRPr="00357C76">
        <w:t xml:space="preserve"> </w:t>
      </w:r>
      <w:r w:rsidR="00B23C50">
        <w:t>Retake</w:t>
      </w:r>
      <w:r w:rsidR="00F806AA">
        <w:t xml:space="preserve"> </w:t>
      </w:r>
      <w:r w:rsidR="00357C76" w:rsidRPr="00357C76">
        <w:t>Exam –</w:t>
      </w:r>
      <w:r w:rsidR="00190678">
        <w:t xml:space="preserve"> </w:t>
      </w:r>
      <w:r w:rsidR="00B23C50">
        <w:t>Glow Alchemy</w:t>
      </w:r>
    </w:p>
    <w:bookmarkEnd w:id="0"/>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r w:rsidRPr="00A94C93">
        <w:rPr>
          <w:rFonts w:cstheme="minorHAnsi"/>
          <w:b/>
          <w:i/>
        </w:rPr>
        <w:t>package.json</w:t>
      </w:r>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1"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1"/>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r>
        <w:fldChar w:fldCharType="begin"/>
      </w:r>
      <w:r>
        <w:instrText>HYPERLINK "https://mongoosejs.com/docs/"</w:instrText>
      </w:r>
      <w:r>
        <w:fldChar w:fldCharType="separate"/>
      </w:r>
      <w:r w:rsidRPr="00A94C93">
        <w:rPr>
          <w:rStyle w:val="Hyperlink"/>
          <w:rFonts w:cstheme="minorHAnsi"/>
          <w:b/>
          <w:color w:val="000000" w:themeColor="text1"/>
        </w:rPr>
        <w:t>mongoose</w:t>
      </w:r>
      <w:r>
        <w:rPr>
          <w:rStyle w:val="Hyperlink"/>
          <w:rFonts w:cstheme="minorHAnsi"/>
          <w:b/>
          <w:color w:val="000000" w:themeColor="text1"/>
        </w:rPr>
        <w:fldChar w:fldCharType="end"/>
      </w:r>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r>
        <w:fldChar w:fldCharType="begin"/>
      </w:r>
      <w:r>
        <w:instrText>HYPERLINK "https://www.npmjs.com/package/express-handlebars"</w:instrText>
      </w:r>
      <w:r>
        <w:fldChar w:fldCharType="separate"/>
      </w:r>
      <w:r w:rsidRPr="00A94C93">
        <w:rPr>
          <w:rStyle w:val="Hyperlink"/>
          <w:rFonts w:cstheme="minorHAnsi"/>
          <w:b/>
          <w:bCs/>
          <w:color w:val="000000" w:themeColor="text1"/>
        </w:rPr>
        <w:t>express-handlebars</w:t>
      </w:r>
      <w:r>
        <w:rPr>
          <w:rStyle w:val="Hyperlink"/>
          <w:rFonts w:cstheme="minorHAnsi"/>
          <w:b/>
          <w:bCs/>
          <w:color w:val="000000" w:themeColor="text1"/>
        </w:rPr>
        <w:fldChar w:fldCharType="end"/>
      </w:r>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r>
        <w:fldChar w:fldCharType="begin"/>
      </w:r>
      <w:r>
        <w:instrText>HYPERLINK "https://www.npmjs.com/package/bcrypt"</w:instrText>
      </w:r>
      <w:r>
        <w:fldChar w:fldCharType="separate"/>
      </w:r>
      <w:proofErr w:type="spellStart"/>
      <w:r w:rsidRPr="006B2167">
        <w:rPr>
          <w:rStyle w:val="Hyperlink"/>
          <w:rFonts w:cstheme="minorHAnsi"/>
          <w:b/>
          <w:bCs/>
          <w:color w:val="000000" w:themeColor="text1"/>
        </w:rPr>
        <w:t>bcrypt</w:t>
      </w:r>
      <w:proofErr w:type="spellEnd"/>
      <w:r>
        <w:rPr>
          <w:rStyle w:val="Hyperlink"/>
          <w:rFonts w:cstheme="minorHAnsi"/>
          <w:b/>
          <w:bCs/>
          <w:color w:val="000000" w:themeColor="text1"/>
        </w:rPr>
        <w:fldChar w:fldCharType="end"/>
      </w:r>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777DCC53"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B23C50">
        <w:rPr>
          <w:rStyle w:val="jlqj4b"/>
          <w:b/>
          <w:lang w:val="en"/>
        </w:rPr>
        <w:t>cosmetics</w:t>
      </w:r>
      <w:r w:rsidRPr="006C475D">
        <w:rPr>
          <w:rStyle w:val="jlqj4b"/>
          <w:lang w:val="en"/>
        </w:rPr>
        <w:t xml:space="preserve">. </w:t>
      </w:r>
    </w:p>
    <w:p w14:paraId="5304E378" w14:textId="2953FF4E"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sidR="007E0E47">
        <w:rPr>
          <w:rStyle w:val="jlqj4b"/>
          <w:b/>
          <w:lang w:val="en"/>
        </w:rPr>
        <w:t>,</w:t>
      </w:r>
      <w:r>
        <w:rPr>
          <w:rStyle w:val="jlqj4b"/>
          <w:lang w:val="en"/>
        </w:rPr>
        <w:t xml:space="preserve"> </w:t>
      </w:r>
      <w:r w:rsidR="00B23C50">
        <w:rPr>
          <w:rStyle w:val="jlqj4b"/>
          <w:b/>
          <w:bCs/>
        </w:rPr>
        <w:t>Products</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B23C50">
        <w:rPr>
          <w:rStyle w:val="jlqj4b"/>
          <w:lang w:val="en"/>
        </w:rPr>
        <w:t>cosmetics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7E0E47">
        <w:rPr>
          <w:rStyle w:val="jlqj4b"/>
          <w:b/>
          <w:lang w:val="en"/>
        </w:rPr>
        <w:t>recommend</w:t>
      </w:r>
      <w:r w:rsidR="00AD1CA2">
        <w:rPr>
          <w:rStyle w:val="jlqj4b"/>
          <w:b/>
          <w:lang w:val="en"/>
        </w:rPr>
        <w:t xml:space="preserve"> </w:t>
      </w:r>
      <w:r w:rsidR="00B23C50">
        <w:rPr>
          <w:rStyle w:val="jlqj4b"/>
          <w:b/>
          <w:lang w:val="en"/>
        </w:rPr>
        <w:t>cosmetics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75987B56" w:rsidR="0091664F" w:rsidRDefault="000242C8" w:rsidP="006C475D">
      <w:pPr>
        <w:rPr>
          <w:rStyle w:val="jlqj4b"/>
          <w:lang w:val="en"/>
        </w:rPr>
      </w:pPr>
      <w:r w:rsidRPr="000242C8">
        <w:rPr>
          <w:noProof/>
        </w:rPr>
        <w:t xml:space="preserve"> </w:t>
      </w:r>
      <w:r w:rsidR="00B23C50" w:rsidRPr="00B23C50">
        <w:rPr>
          <w:noProof/>
        </w:rPr>
        <w:drawing>
          <wp:inline distT="0" distB="0" distL="0" distR="0" wp14:anchorId="75C07897" wp14:editId="73DF3DDA">
            <wp:extent cx="6220693" cy="6287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20693" cy="628738"/>
                    </a:xfrm>
                    <a:prstGeom prst="rect">
                      <a:avLst/>
                    </a:prstGeom>
                  </pic:spPr>
                </pic:pic>
              </a:graphicData>
            </a:graphic>
          </wp:inline>
        </w:drawing>
      </w:r>
    </w:p>
    <w:p w14:paraId="26CCA09D" w14:textId="2612A660" w:rsidR="00243773" w:rsidRDefault="0091664F" w:rsidP="0091664F">
      <w:pPr>
        <w:rPr>
          <w:rFonts w:cstheme="minorHAnsi"/>
        </w:rPr>
      </w:pPr>
      <w:r w:rsidRPr="00A94C93">
        <w:rPr>
          <w:rFonts w:cstheme="minorHAnsi"/>
        </w:rPr>
        <w:lastRenderedPageBreak/>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B23C50">
        <w:rPr>
          <w:rFonts w:cstheme="minorHAnsi"/>
          <w:b/>
          <w:bCs/>
        </w:rPr>
        <w:t>Products</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0CE13E0F" w:rsidR="00243773" w:rsidRPr="005841E3" w:rsidRDefault="00B23C50" w:rsidP="0091664F">
      <w:pPr>
        <w:rPr>
          <w:rFonts w:cstheme="minorHAnsi"/>
          <w:lang w:val="bg-BG"/>
        </w:rPr>
      </w:pPr>
      <w:r w:rsidRPr="00B23C50">
        <w:rPr>
          <w:rFonts w:cstheme="minorHAnsi"/>
          <w:noProof/>
          <w:lang w:val="bg-BG"/>
        </w:rPr>
        <w:drawing>
          <wp:inline distT="0" distB="0" distL="0" distR="0" wp14:anchorId="381689B6" wp14:editId="53ADD0CD">
            <wp:extent cx="6601746" cy="619211"/>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01746" cy="619211"/>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20F452CF"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B23C50">
        <w:rPr>
          <w:rFonts w:cstheme="minorHAnsi"/>
          <w:b/>
        </w:rPr>
        <w:t>Products</w:t>
      </w:r>
      <w:r w:rsidR="00AD1CA2">
        <w:rPr>
          <w:rFonts w:cstheme="minorHAnsi"/>
          <w:b/>
        </w:rPr>
        <w:t xml:space="preserve"> </w:t>
      </w:r>
      <w:r w:rsidR="000A6B3F">
        <w:rPr>
          <w:rFonts w:cstheme="minorHAnsi"/>
          <w:b/>
        </w:rPr>
        <w:t>page</w:t>
      </w:r>
    </w:p>
    <w:p w14:paraId="7BD9A3B6" w14:textId="22C36AC2"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B23C50">
        <w:rPr>
          <w:rFonts w:cstheme="minorHAnsi"/>
          <w:b/>
          <w:bCs/>
        </w:rPr>
        <w:t>Product</w:t>
      </w:r>
      <w:r w:rsidR="00AD1CA2">
        <w:rPr>
          <w:rFonts w:cstheme="minorHAnsi"/>
          <w:b/>
          <w:bCs/>
        </w:rPr>
        <w:t xml:space="preserve"> </w:t>
      </w:r>
      <w:r w:rsidR="00BB2701">
        <w:rPr>
          <w:rFonts w:cstheme="minorHAnsi"/>
          <w:b/>
          <w:bCs/>
        </w:rPr>
        <w:t>Post</w:t>
      </w:r>
      <w:r w:rsidRPr="00A94C93">
        <w:rPr>
          <w:rFonts w:cstheme="minorHAnsi"/>
          <w:b/>
          <w:bCs/>
        </w:rPr>
        <w:t xml:space="preserve"> </w:t>
      </w:r>
      <w:r w:rsidR="00AD1CA2">
        <w:rPr>
          <w:rFonts w:cstheme="minorHAnsi"/>
          <w:b/>
          <w:bCs/>
        </w:rPr>
        <w:t>[</w:t>
      </w:r>
      <w:r w:rsidR="00484C75">
        <w:rPr>
          <w:rFonts w:cstheme="minorHAnsi"/>
          <w:b/>
          <w:bCs/>
        </w:rPr>
        <w:t xml:space="preserve">Add </w:t>
      </w:r>
      <w:r w:rsidR="00B23C50">
        <w:rPr>
          <w:rFonts w:cstheme="minorHAnsi"/>
          <w:b/>
          <w:bCs/>
        </w:rPr>
        <w:t>Products</w:t>
      </w:r>
      <w:r w:rsidR="00484C75">
        <w:rPr>
          <w:rFonts w:cstheme="minorHAnsi"/>
          <w:b/>
          <w:bCs/>
        </w:rPr>
        <w:t>]</w:t>
      </w:r>
    </w:p>
    <w:p w14:paraId="676A730D" w14:textId="08C2A57B"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B23C50">
        <w:rPr>
          <w:rFonts w:cstheme="minorHAnsi"/>
          <w:b/>
        </w:rPr>
        <w:t>cosmetic</w:t>
      </w:r>
      <w:r w:rsidR="00AD1CA2" w:rsidRPr="00A94C93">
        <w:rPr>
          <w:rFonts w:cstheme="minorHAnsi"/>
          <w:b/>
        </w:rPr>
        <w:t xml:space="preserve"> </w:t>
      </w:r>
      <w:r w:rsidRPr="00A94C93">
        <w:rPr>
          <w:rFonts w:cstheme="minorHAnsi"/>
          <w:b/>
        </w:rPr>
        <w:t>details page [Details]</w:t>
      </w:r>
    </w:p>
    <w:p w14:paraId="79CCB653" w14:textId="4125C8BB" w:rsidR="00BE09F2" w:rsidRPr="00A94C93" w:rsidRDefault="007543C4">
      <w:pPr>
        <w:pStyle w:val="ListParagraph"/>
        <w:numPr>
          <w:ilvl w:val="0"/>
          <w:numId w:val="7"/>
        </w:numPr>
        <w:rPr>
          <w:rFonts w:cstheme="minorHAnsi"/>
          <w:bCs/>
        </w:rPr>
      </w:pPr>
      <w:r>
        <w:rPr>
          <w:rStyle w:val="jlqj4b"/>
          <w:b/>
          <w:lang w:val="en"/>
        </w:rPr>
        <w:t>Recommend</w:t>
      </w:r>
      <w:r w:rsidR="00AD1CA2">
        <w:rPr>
          <w:rStyle w:val="jlqj4b"/>
          <w:b/>
          <w:lang w:val="en"/>
        </w:rPr>
        <w:t xml:space="preserve"> </w:t>
      </w:r>
      <w:r w:rsidR="00B23C50">
        <w:rPr>
          <w:rStyle w:val="jlqj4b"/>
          <w:b/>
          <w:lang w:val="en"/>
        </w:rPr>
        <w:t>cosmetics</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7A39DC0A" w:rsidR="0091664F" w:rsidRPr="00B003EB" w:rsidRDefault="00BE09F2">
      <w:pPr>
        <w:pStyle w:val="ListParagraph"/>
        <w:numPr>
          <w:ilvl w:val="0"/>
          <w:numId w:val="7"/>
        </w:numPr>
        <w:rPr>
          <w:rStyle w:val="jlqj4b"/>
          <w:rFonts w:cstheme="minorHAnsi"/>
          <w:bCs/>
        </w:rPr>
      </w:pPr>
      <w:r w:rsidRPr="00A94C93">
        <w:rPr>
          <w:rFonts w:cstheme="minorHAnsi"/>
          <w:b/>
          <w:bCs/>
        </w:rPr>
        <w:t xml:space="preserve">Delete or </w:t>
      </w:r>
      <w:proofErr w:type="gramStart"/>
      <w:r w:rsidRPr="00A94C93">
        <w:rPr>
          <w:rFonts w:cstheme="minorHAnsi"/>
          <w:b/>
          <w:bCs/>
        </w:rPr>
        <w:t>Edit</w:t>
      </w:r>
      <w:proofErr w:type="gramEnd"/>
      <w:r>
        <w:rPr>
          <w:rFonts w:cstheme="minorHAnsi"/>
          <w:b/>
          <w:bCs/>
        </w:rPr>
        <w:t xml:space="preserve"> </w:t>
      </w:r>
      <w:r w:rsidR="009B1099">
        <w:rPr>
          <w:rFonts w:cstheme="minorHAnsi"/>
          <w:b/>
          <w:bCs/>
        </w:rPr>
        <w:t xml:space="preserve">the </w:t>
      </w:r>
      <w:r w:rsidR="00B23C50">
        <w:rPr>
          <w:rFonts w:cstheme="minorHAnsi"/>
          <w:b/>
          <w:bCs/>
        </w:rPr>
        <w:t>cosmetic</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71610803" w:rsidR="003A7CDD" w:rsidRPr="00263A01" w:rsidRDefault="00357C76" w:rsidP="004B5E02">
      <w:pPr>
        <w:rPr>
          <w:lang w:val="bg-BG"/>
        </w:rPr>
      </w:pPr>
      <w:r w:rsidRPr="00357C76">
        <w:t xml:space="preserve">The </w:t>
      </w:r>
      <w:r w:rsidRPr="00357C76">
        <w:rPr>
          <w:b/>
        </w:rPr>
        <w:t>Database</w:t>
      </w:r>
      <w:r w:rsidRPr="00357C76">
        <w:t xml:space="preserve"> of the </w:t>
      </w:r>
      <w:proofErr w:type="spellStart"/>
      <w:r w:rsidR="00B23C50">
        <w:rPr>
          <w:b/>
        </w:rPr>
        <w:t>GlowAlchemy</w:t>
      </w:r>
      <w:proofErr w:type="spellEnd"/>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357C76" w:rsidRDefault="00357C76" w:rsidP="00357C76">
      <w:pPr>
        <w:pStyle w:val="Heading3"/>
        <w:spacing w:line="240" w:lineRule="auto"/>
        <w:rPr>
          <w:lang w:val="bg-BG"/>
        </w:rPr>
      </w:pPr>
      <w:r w:rsidRPr="00357C76">
        <w:t>User</w:t>
      </w:r>
    </w:p>
    <w:p w14:paraId="26EB59C8" w14:textId="5CBCF682" w:rsidR="00AD1CA2" w:rsidRPr="00463917" w:rsidRDefault="00AD1CA2">
      <w:pPr>
        <w:pStyle w:val="ListParagraph"/>
        <w:numPr>
          <w:ilvl w:val="0"/>
          <w:numId w:val="3"/>
        </w:numPr>
        <w:rPr>
          <w:rStyle w:val="CodeChar"/>
          <w:rFonts w:asciiTheme="minorHAnsi" w:hAnsiTheme="minorHAnsi" w:cstheme="minorHAnsi"/>
          <w:noProof w:val="0"/>
          <w:lang w:val="bg-BG"/>
        </w:rPr>
      </w:pPr>
      <w:r>
        <w:rPr>
          <w:rStyle w:val="CodeChar"/>
          <w:rFonts w:asciiTheme="minorHAnsi" w:hAnsiTheme="minorHAnsi" w:cstheme="minorHAnsi"/>
          <w:noProof w:val="0"/>
        </w:rPr>
        <w:t>username – string (required),</w:t>
      </w:r>
    </w:p>
    <w:p w14:paraId="6E77AA6C" w14:textId="79755FDB" w:rsidR="00F42D5E" w:rsidRPr="003A7CDD" w:rsidRDefault="00B04AB9">
      <w:pPr>
        <w:pStyle w:val="ListParagraph"/>
        <w:numPr>
          <w:ilvl w:val="0"/>
          <w:numId w:val="3"/>
        </w:numPr>
        <w:rPr>
          <w:rFonts w:cstheme="minorHAnsi"/>
          <w:b/>
          <w:lang w:val="bg-BG"/>
        </w:rPr>
      </w:pPr>
      <w:r>
        <w:rPr>
          <w:rStyle w:val="CodeChar"/>
          <w:rFonts w:asciiTheme="minorHAnsi" w:hAnsiTheme="minorHAnsi" w:cstheme="minorHAnsi"/>
        </w:rPr>
        <w:t>e</w:t>
      </w:r>
      <w:r w:rsidR="00C92778">
        <w:rPr>
          <w:rStyle w:val="CodeChar"/>
          <w:rFonts w:asciiTheme="minorHAnsi" w:hAnsiTheme="minorHAnsi" w:cstheme="minorHAnsi"/>
        </w:rPr>
        <w:t>mail</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222857" w:rsidRPr="003A7CDD">
        <w:rPr>
          <w:rStyle w:val="CodeChar"/>
          <w:rFonts w:asciiTheme="minorHAnsi" w:hAnsiTheme="minorHAnsi" w:cstheme="minorHAnsi"/>
        </w:rPr>
        <w:t>(required),</w:t>
      </w:r>
    </w:p>
    <w:p w14:paraId="34984277" w14:textId="4A414630" w:rsidR="00E0610E" w:rsidRPr="009B1099" w:rsidRDefault="00B04AB9">
      <w:pPr>
        <w:pStyle w:val="ListParagraph"/>
        <w:numPr>
          <w:ilvl w:val="0"/>
          <w:numId w:val="3"/>
        </w:numPr>
        <w:rPr>
          <w:rFonts w:cstheme="minorHAnsi"/>
          <w:b/>
          <w:lang w:val="bg-BG"/>
        </w:rPr>
      </w:pPr>
      <w:r>
        <w:rPr>
          <w:rStyle w:val="CodeChar"/>
          <w:rFonts w:asciiTheme="minorHAnsi" w:hAnsiTheme="minorHAnsi" w:cstheme="minorHAnsi"/>
        </w:rPr>
        <w:t>p</w:t>
      </w:r>
      <w:r w:rsidR="003A7CDD" w:rsidRPr="003A7CDD">
        <w:rPr>
          <w:rStyle w:val="CodeChar"/>
          <w:rFonts w:asciiTheme="minorHAnsi" w:hAnsiTheme="minorHAnsi" w:cstheme="minorHAnsi"/>
        </w:rPr>
        <w:t>assword</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357C76" w:rsidRPr="003A7CDD">
        <w:rPr>
          <w:rStyle w:val="CodeChar"/>
          <w:rFonts w:asciiTheme="minorHAnsi" w:hAnsiTheme="minorHAnsi" w:cstheme="minorHAnsi"/>
        </w:rPr>
        <w:t>(required)</w:t>
      </w:r>
    </w:p>
    <w:p w14:paraId="503AAF5D" w14:textId="517B110A" w:rsidR="00357C76" w:rsidRPr="00C27D50" w:rsidRDefault="00B23C50" w:rsidP="00357C76">
      <w:pPr>
        <w:pStyle w:val="Heading3"/>
      </w:pPr>
      <w:r>
        <w:rPr>
          <w:rStyle w:val="jlqj4b"/>
        </w:rPr>
        <w:t>Cosmetic</w:t>
      </w:r>
    </w:p>
    <w:p w14:paraId="76665E58" w14:textId="3920265F" w:rsidR="00357C76" w:rsidRPr="00AD4285" w:rsidRDefault="003E01A8">
      <w:pPr>
        <w:pStyle w:val="ListParagraph"/>
        <w:numPr>
          <w:ilvl w:val="0"/>
          <w:numId w:val="5"/>
        </w:numPr>
        <w:rPr>
          <w:rFonts w:cstheme="minorHAnsi"/>
          <w:b/>
          <w:lang w:val="bg-BG"/>
        </w:rPr>
      </w:pPr>
      <w:r>
        <w:rPr>
          <w:rFonts w:cstheme="minorHAnsi"/>
          <w:b/>
          <w:noProof/>
        </w:rPr>
        <w:t>name</w:t>
      </w:r>
      <w:r w:rsidR="00C27D50" w:rsidRPr="00EC56E7">
        <w:rPr>
          <w:rFonts w:cstheme="minorHAnsi"/>
          <w:b/>
          <w:noProof/>
        </w:rPr>
        <w:t xml:space="preserve"> </w:t>
      </w:r>
      <w:r w:rsidR="003A7CDD" w:rsidRPr="00EC56E7">
        <w:rPr>
          <w:rFonts w:cstheme="minorHAnsi"/>
          <w:b/>
          <w:noProof/>
        </w:rPr>
        <w:t xml:space="preserve">- </w:t>
      </w:r>
      <w:r w:rsidR="00D2040E">
        <w:rPr>
          <w:rFonts w:cstheme="minorHAnsi"/>
          <w:b/>
          <w:noProof/>
        </w:rPr>
        <w:t>s</w:t>
      </w:r>
      <w:r w:rsidR="003A7CDD" w:rsidRPr="00EC56E7">
        <w:rPr>
          <w:rFonts w:cstheme="minorHAnsi"/>
          <w:b/>
          <w:noProof/>
        </w:rPr>
        <w:t xml:space="preserve">tring </w:t>
      </w:r>
      <w:r w:rsidR="00222857" w:rsidRPr="00EC56E7">
        <w:rPr>
          <w:rFonts w:cstheme="minorHAnsi"/>
          <w:b/>
          <w:noProof/>
        </w:rPr>
        <w:t>(required),</w:t>
      </w:r>
    </w:p>
    <w:p w14:paraId="4A265F25" w14:textId="32C98147" w:rsidR="00AD4285" w:rsidRPr="00AD4285" w:rsidRDefault="003E01A8">
      <w:pPr>
        <w:pStyle w:val="ListParagraph"/>
        <w:numPr>
          <w:ilvl w:val="0"/>
          <w:numId w:val="5"/>
        </w:numPr>
        <w:rPr>
          <w:rFonts w:cstheme="minorHAnsi"/>
          <w:b/>
          <w:lang w:val="bg-BG"/>
        </w:rPr>
      </w:pPr>
      <w:r>
        <w:rPr>
          <w:rFonts w:cstheme="minorHAnsi"/>
          <w:b/>
          <w:noProof/>
        </w:rPr>
        <w:t>skin</w:t>
      </w:r>
      <w:r w:rsidR="00AD4285">
        <w:rPr>
          <w:rFonts w:cstheme="minorHAnsi"/>
          <w:b/>
          <w:noProof/>
        </w:rPr>
        <w:t xml:space="preserve">- </w:t>
      </w:r>
      <w:r w:rsidR="00D2040E">
        <w:rPr>
          <w:rFonts w:cstheme="minorHAnsi"/>
          <w:b/>
          <w:noProof/>
        </w:rPr>
        <w:t>s</w:t>
      </w:r>
      <w:r w:rsidR="00AD4285">
        <w:rPr>
          <w:rFonts w:cstheme="minorHAnsi"/>
          <w:b/>
          <w:noProof/>
        </w:rPr>
        <w:t>tring (required),</w:t>
      </w:r>
    </w:p>
    <w:p w14:paraId="012F728E" w14:textId="2D3D241F" w:rsidR="00AD4285" w:rsidRPr="002E06DA" w:rsidRDefault="003E01A8">
      <w:pPr>
        <w:pStyle w:val="ListParagraph"/>
        <w:numPr>
          <w:ilvl w:val="0"/>
          <w:numId w:val="5"/>
        </w:numPr>
        <w:rPr>
          <w:rFonts w:cstheme="minorHAnsi"/>
          <w:b/>
          <w:lang w:val="bg-BG"/>
        </w:rPr>
      </w:pPr>
      <w:r>
        <w:rPr>
          <w:rFonts w:cstheme="minorHAnsi"/>
          <w:b/>
          <w:noProof/>
        </w:rPr>
        <w:t xml:space="preserve">description </w:t>
      </w:r>
      <w:r w:rsidR="00AD4285">
        <w:rPr>
          <w:rFonts w:cstheme="minorHAnsi"/>
          <w:b/>
          <w:noProof/>
        </w:rPr>
        <w:t xml:space="preserve">- </w:t>
      </w:r>
      <w:r w:rsidR="002E06DA">
        <w:rPr>
          <w:rFonts w:cstheme="minorHAnsi"/>
          <w:b/>
          <w:noProof/>
        </w:rPr>
        <w:t>string</w:t>
      </w:r>
      <w:r w:rsidR="00A36E71">
        <w:rPr>
          <w:rFonts w:cstheme="minorHAnsi"/>
          <w:b/>
          <w:noProof/>
        </w:rPr>
        <w:t xml:space="preserve"> </w:t>
      </w:r>
      <w:r w:rsidR="00AD4285">
        <w:rPr>
          <w:rFonts w:cstheme="minorHAnsi"/>
          <w:b/>
          <w:noProof/>
        </w:rPr>
        <w:t>(required),</w:t>
      </w:r>
    </w:p>
    <w:p w14:paraId="1E4BC396" w14:textId="28829E94" w:rsidR="002E06DA" w:rsidRPr="003E01A8" w:rsidRDefault="003E01A8">
      <w:pPr>
        <w:pStyle w:val="ListParagraph"/>
        <w:numPr>
          <w:ilvl w:val="0"/>
          <w:numId w:val="5"/>
        </w:numPr>
        <w:rPr>
          <w:rFonts w:cstheme="minorHAnsi"/>
          <w:b/>
          <w:lang w:val="bg-BG"/>
        </w:rPr>
      </w:pPr>
      <w:r w:rsidRPr="003E01A8">
        <w:rPr>
          <w:rFonts w:cstheme="minorHAnsi"/>
          <w:b/>
          <w:noProof/>
        </w:rPr>
        <w:t xml:space="preserve">ingredients </w:t>
      </w:r>
      <w:r w:rsidR="002E06DA">
        <w:rPr>
          <w:rFonts w:cstheme="minorHAnsi"/>
          <w:b/>
          <w:noProof/>
        </w:rPr>
        <w:t>- string (required),</w:t>
      </w:r>
    </w:p>
    <w:p w14:paraId="360A6763" w14:textId="18E79964" w:rsidR="003E01A8" w:rsidRPr="003E01A8" w:rsidRDefault="003E01A8">
      <w:pPr>
        <w:pStyle w:val="ListParagraph"/>
        <w:numPr>
          <w:ilvl w:val="0"/>
          <w:numId w:val="5"/>
        </w:numPr>
        <w:rPr>
          <w:rFonts w:cstheme="minorHAnsi"/>
          <w:b/>
          <w:lang w:val="bg-BG"/>
        </w:rPr>
      </w:pPr>
      <w:r w:rsidRPr="003E01A8">
        <w:rPr>
          <w:rFonts w:cstheme="minorHAnsi"/>
          <w:b/>
          <w:lang w:val="bg-BG"/>
        </w:rPr>
        <w:t>benefits</w:t>
      </w:r>
      <w:r>
        <w:rPr>
          <w:rFonts w:cstheme="minorHAnsi"/>
          <w:b/>
        </w:rPr>
        <w:t xml:space="preserve"> – string (required),</w:t>
      </w:r>
    </w:p>
    <w:p w14:paraId="07F4451B" w14:textId="507DBB23" w:rsidR="003E01A8" w:rsidRPr="00AD4285" w:rsidRDefault="003E01A8">
      <w:pPr>
        <w:pStyle w:val="ListParagraph"/>
        <w:numPr>
          <w:ilvl w:val="0"/>
          <w:numId w:val="5"/>
        </w:numPr>
        <w:rPr>
          <w:rFonts w:cstheme="minorHAnsi"/>
          <w:b/>
          <w:lang w:val="bg-BG"/>
        </w:rPr>
      </w:pPr>
      <w:r>
        <w:rPr>
          <w:rFonts w:cstheme="minorHAnsi"/>
          <w:b/>
        </w:rPr>
        <w:t>price – number (required),</w:t>
      </w:r>
    </w:p>
    <w:p w14:paraId="0019E794" w14:textId="71E31DA4" w:rsidR="006D4558" w:rsidRPr="002B137D" w:rsidRDefault="006D4558" w:rsidP="006D4558">
      <w:pPr>
        <w:pStyle w:val="ListParagraph"/>
        <w:numPr>
          <w:ilvl w:val="0"/>
          <w:numId w:val="5"/>
        </w:numPr>
        <w:rPr>
          <w:rFonts w:cstheme="minorHAnsi"/>
          <w:b/>
          <w:lang w:val="bg-BG"/>
        </w:rPr>
      </w:pPr>
      <w:r>
        <w:rPr>
          <w:rFonts w:cstheme="minorHAnsi"/>
          <w:b/>
          <w:noProof/>
        </w:rPr>
        <w:t>i</w:t>
      </w:r>
      <w:r w:rsidRPr="00EC56E7">
        <w:rPr>
          <w:rFonts w:cstheme="minorHAnsi"/>
          <w:b/>
          <w:noProof/>
        </w:rPr>
        <w:t xml:space="preserve">mage: </w:t>
      </w:r>
      <w:r>
        <w:rPr>
          <w:rFonts w:cstheme="minorHAnsi"/>
          <w:b/>
          <w:noProof/>
        </w:rPr>
        <w:t>s</w:t>
      </w:r>
      <w:r w:rsidRPr="00EC56E7">
        <w:rPr>
          <w:rFonts w:cstheme="minorHAnsi"/>
          <w:b/>
          <w:noProof/>
        </w:rPr>
        <w:t>tring (required),</w:t>
      </w:r>
    </w:p>
    <w:p w14:paraId="5C2AEF1A" w14:textId="47CC6A63" w:rsidR="00357C76" w:rsidRPr="00EC56E7" w:rsidRDefault="00881A68">
      <w:pPr>
        <w:pStyle w:val="ListParagraph"/>
        <w:numPr>
          <w:ilvl w:val="0"/>
          <w:numId w:val="5"/>
        </w:numPr>
        <w:rPr>
          <w:rFonts w:cstheme="minorHAnsi"/>
          <w:b/>
          <w:lang w:val="bg-BG"/>
        </w:rPr>
      </w:pPr>
      <w:r>
        <w:rPr>
          <w:rFonts w:cstheme="minorHAnsi"/>
          <w:b/>
          <w:noProof/>
        </w:rPr>
        <w:t>recommend</w:t>
      </w:r>
      <w:r w:rsidR="005F7365">
        <w:rPr>
          <w:rFonts w:cstheme="minorHAnsi"/>
          <w:b/>
          <w:noProof/>
        </w:rPr>
        <w:t>List</w:t>
      </w:r>
      <w:r w:rsidR="00CD6BCD"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14:paraId="762398CD" w14:textId="6CDC7FE3" w:rsidR="00A016B2" w:rsidRPr="00EC56E7" w:rsidRDefault="00B04AB9">
      <w:pPr>
        <w:pStyle w:val="ListParagraph"/>
        <w:numPr>
          <w:ilvl w:val="0"/>
          <w:numId w:val="5"/>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14:paraId="4EA9E0F1" w14:textId="79DF0797" w:rsidR="00D25A61" w:rsidRPr="00EC56E7" w:rsidRDefault="00D25A61" w:rsidP="004C2F89">
      <w:pPr>
        <w:ind w:left="360"/>
        <w:rPr>
          <w:rStyle w:val="jlqj4b"/>
        </w:rPr>
      </w:pPr>
      <w:r w:rsidRPr="00EC56E7">
        <w:rPr>
          <w:rStyle w:val="jlqj4b"/>
          <w:b/>
          <w:lang w:val="en"/>
        </w:rPr>
        <w:t>Note:</w:t>
      </w:r>
      <w:r w:rsidRPr="00EC56E7">
        <w:rPr>
          <w:rStyle w:val="jlqj4b"/>
          <w:lang w:val="en"/>
        </w:rPr>
        <w:t xml:space="preserve"> </w:t>
      </w:r>
      <w:r w:rsidRPr="00EC56E7">
        <w:rPr>
          <w:rStyle w:val="jlqj4b"/>
          <w:lang w:val="bg-BG"/>
        </w:rPr>
        <w:t xml:space="preserve"> </w:t>
      </w:r>
      <w:r w:rsidRPr="00EC56E7">
        <w:rPr>
          <w:rStyle w:val="jlqj4b"/>
          <w:lang w:val="en"/>
        </w:rPr>
        <w:t xml:space="preserve">When a user </w:t>
      </w:r>
      <w:proofErr w:type="gramStart"/>
      <w:r w:rsidR="00AC3536">
        <w:rPr>
          <w:rStyle w:val="jlqj4b"/>
          <w:b/>
          <w:lang w:val="en"/>
        </w:rPr>
        <w:t>recommend</w:t>
      </w:r>
      <w:proofErr w:type="gramEnd"/>
      <w:r w:rsidR="00AC3536">
        <w:rPr>
          <w:rStyle w:val="jlqj4b"/>
          <w:b/>
          <w:lang w:val="en"/>
        </w:rPr>
        <w:t xml:space="preserve"> the </w:t>
      </w:r>
      <w:r w:rsidR="003E01A8">
        <w:rPr>
          <w:rStyle w:val="jlqj4b"/>
          <w:b/>
          <w:lang w:val="en"/>
        </w:rPr>
        <w:t>products</w:t>
      </w:r>
      <w:del w:id="2" w:author="Darina Beneva" w:date="2024-11-21T13:37:00Z" w16du:dateUtc="2024-11-21T11:37:00Z">
        <w:r w:rsidR="003E01A8" w:rsidDel="000E168A">
          <w:rPr>
            <w:rStyle w:val="jlqj4b"/>
            <w:b/>
            <w:lang w:val="en"/>
          </w:rPr>
          <w:delText>]</w:delText>
        </w:r>
      </w:del>
      <w:ins w:id="3" w:author="Darina Beneva" w:date="2024-11-21T21:11:00Z" w16du:dateUtc="2024-11-21T19:11:00Z">
        <w:r w:rsidR="007E7A45">
          <w:rPr>
            <w:rStyle w:val="jlqj4b"/>
            <w:b/>
            <w:lang w:val="bg-BG"/>
          </w:rPr>
          <w:t xml:space="preserve"> </w:t>
        </w:r>
      </w:ins>
      <w:r w:rsidR="00356187" w:rsidRPr="00EC56E7">
        <w:rPr>
          <w:rStyle w:val="jlqj4b"/>
          <w:lang w:val="en"/>
        </w:rPr>
        <w:t xml:space="preserve">, </w:t>
      </w:r>
      <w:r w:rsidR="00356187" w:rsidRPr="00EC56E7">
        <w:rPr>
          <w:rStyle w:val="jlqj4b"/>
        </w:rPr>
        <w:t>their</w:t>
      </w:r>
      <w:r w:rsidR="00356187" w:rsidRPr="00EC56E7">
        <w:rPr>
          <w:rStyle w:val="jlqj4b"/>
          <w:lang w:val="en"/>
        </w:rPr>
        <w:t xml:space="preserve"> </w:t>
      </w:r>
      <w:r w:rsidR="00356187" w:rsidRPr="00EC56E7">
        <w:rPr>
          <w:rStyle w:val="jlqj4b"/>
          <w:b/>
          <w:lang w:val="en"/>
        </w:rPr>
        <w:t>id</w:t>
      </w:r>
      <w:r w:rsidRPr="00EC56E7">
        <w:rPr>
          <w:rStyle w:val="jlqj4b"/>
          <w:lang w:val="en"/>
        </w:rPr>
        <w:t xml:space="preserve"> is added to th</w:t>
      </w:r>
      <w:r w:rsidR="00B04AB9">
        <w:rPr>
          <w:rStyle w:val="jlqj4b"/>
          <w:lang w:val="en"/>
        </w:rPr>
        <w:t>e</w:t>
      </w:r>
      <w:r w:rsidRPr="00EC56E7">
        <w:rPr>
          <w:rStyle w:val="jlqj4b"/>
          <w:lang w:val="en"/>
        </w:rPr>
        <w:t xml:space="preserve"> </w:t>
      </w:r>
      <w:proofErr w:type="spellStart"/>
      <w:proofErr w:type="gramStart"/>
      <w:r w:rsidR="005F7365">
        <w:rPr>
          <w:rStyle w:val="jlqj4b"/>
          <w:b/>
          <w:bCs/>
          <w:lang w:val="en"/>
        </w:rPr>
        <w:t>recommendList</w:t>
      </w:r>
      <w:proofErr w:type="spellEnd"/>
      <w:proofErr w:type="gramEnd"/>
      <w:r w:rsidR="00BD7AA3">
        <w:rPr>
          <w:rStyle w:val="jlqj4b"/>
          <w:lang w:val="en"/>
        </w:rPr>
        <w:t xml:space="preserve"> </w:t>
      </w:r>
      <w:r w:rsidRPr="00EC56E7">
        <w:rPr>
          <w:rStyle w:val="jlqj4b"/>
          <w:lang w:val="en"/>
        </w:rPr>
        <w:t>collection</w:t>
      </w:r>
      <w:r w:rsidR="00B04AB9">
        <w:rPr>
          <w:rStyle w:val="jlqj4b"/>
          <w:lang w:val="en"/>
        </w:rPr>
        <w:t>.</w:t>
      </w:r>
      <w:r w:rsidR="008A1D7E">
        <w:rPr>
          <w:rStyle w:val="jlqj4b"/>
          <w:lang w:val="en"/>
        </w:rPr>
        <w:t xml:space="preserve"> You can add more entities, if you need.</w:t>
      </w:r>
    </w:p>
    <w:p w14:paraId="49C94A70" w14:textId="38A5B255" w:rsidR="00501366"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14:paraId="47B72CA3" w14:textId="5938472C" w:rsidR="00EE6CB2" w:rsidRDefault="00EE6CB2" w:rsidP="009B1099">
      <w:pPr>
        <w:pStyle w:val="Code"/>
        <w:ind w:left="360"/>
        <w:rPr>
          <w:rFonts w:asciiTheme="minorHAnsi" w:hAnsiTheme="minorHAnsi" w:cstheme="minorHAnsi"/>
          <w:b w:val="0"/>
          <w:bCs/>
        </w:rPr>
      </w:pPr>
    </w:p>
    <w:p w14:paraId="5F0F5AA5" w14:textId="6B1548DA" w:rsidR="00EE6CB2" w:rsidRDefault="00EE6CB2" w:rsidP="009B1099">
      <w:pPr>
        <w:pStyle w:val="Code"/>
        <w:ind w:left="360"/>
        <w:rPr>
          <w:rFonts w:asciiTheme="minorHAnsi" w:hAnsiTheme="minorHAnsi" w:cstheme="minorHAnsi"/>
          <w:b w:val="0"/>
          <w:bCs/>
        </w:rPr>
      </w:pPr>
    </w:p>
    <w:p w14:paraId="2A98B607" w14:textId="3F8BF47F" w:rsidR="00EE6CB2" w:rsidRDefault="00EE6CB2" w:rsidP="009B1099">
      <w:pPr>
        <w:pStyle w:val="Code"/>
        <w:ind w:left="360"/>
        <w:rPr>
          <w:rFonts w:asciiTheme="minorHAnsi" w:hAnsiTheme="minorHAnsi" w:cstheme="minorHAnsi"/>
          <w:b w:val="0"/>
          <w:bCs/>
        </w:rPr>
      </w:pPr>
    </w:p>
    <w:p w14:paraId="772F90B0" w14:textId="76CEA6FF" w:rsidR="00EE6CB2" w:rsidRDefault="00EE6CB2" w:rsidP="009B1099">
      <w:pPr>
        <w:pStyle w:val="Code"/>
        <w:ind w:left="360"/>
        <w:rPr>
          <w:rFonts w:asciiTheme="minorHAnsi" w:hAnsiTheme="minorHAnsi" w:cstheme="minorHAnsi"/>
          <w:b w:val="0"/>
          <w:bCs/>
        </w:rPr>
      </w:pPr>
    </w:p>
    <w:p w14:paraId="70E9769A" w14:textId="4777D66D" w:rsidR="00EE6CB2" w:rsidRDefault="00EE6CB2" w:rsidP="009B1099">
      <w:pPr>
        <w:pStyle w:val="Code"/>
        <w:ind w:left="360"/>
        <w:rPr>
          <w:rFonts w:asciiTheme="minorHAnsi" w:hAnsiTheme="minorHAnsi" w:cstheme="minorHAnsi"/>
          <w:b w:val="0"/>
          <w:bCs/>
        </w:rPr>
      </w:pPr>
    </w:p>
    <w:p w14:paraId="3EC6BE2F" w14:textId="365D35F2" w:rsidR="00AE29E3" w:rsidRPr="00AE29E3" w:rsidRDefault="00F42D5E" w:rsidP="00AC76DD">
      <w:pPr>
        <w:pStyle w:val="Heading2"/>
      </w:pPr>
      <w:r>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BC23132" w14:textId="24144C88" w:rsidR="005D708B" w:rsidRPr="00AB48DC" w:rsidRDefault="005D708B" w:rsidP="005D708B">
      <w:pPr>
        <w:rPr>
          <w:noProof/>
          <w:lang w:val="bg-BG" w:eastAsia="bg-BG"/>
        </w:rPr>
      </w:pPr>
      <w:r>
        <w:rPr>
          <w:rStyle w:val="jlqj4b"/>
          <w:lang w:val="en"/>
        </w:rPr>
        <w:t xml:space="preserve">Visualize </w:t>
      </w:r>
      <w:r>
        <w:rPr>
          <w:rStyle w:val="jlqj4b"/>
          <w:b/>
          <w:bCs/>
          <w:lang w:val="en"/>
        </w:rPr>
        <w:t xml:space="preserve">the last 3 added post. Each </w:t>
      </w:r>
      <w:r w:rsidR="00B23C50">
        <w:rPr>
          <w:rStyle w:val="jlqj4b"/>
          <w:b/>
          <w:bCs/>
        </w:rPr>
        <w:t>cosmetic</w:t>
      </w:r>
      <w:r>
        <w:rPr>
          <w:rStyle w:val="jlqj4b"/>
          <w:b/>
          <w:bCs/>
          <w:lang w:val="en"/>
        </w:rPr>
        <w:t xml:space="preserve"> must </w:t>
      </w:r>
      <w:r>
        <w:rPr>
          <w:rStyle w:val="jlqj4b"/>
          <w:lang w:val="en"/>
        </w:rPr>
        <w:t xml:space="preserve">show information about the </w:t>
      </w:r>
      <w:r w:rsidR="00B23C50">
        <w:rPr>
          <w:rStyle w:val="jlqj4b"/>
          <w:b/>
          <w:bCs/>
          <w:lang w:val="en"/>
        </w:rPr>
        <w:t>cosmetic</w:t>
      </w:r>
      <w:r>
        <w:rPr>
          <w:rStyle w:val="jlqj4b"/>
          <w:b/>
          <w:bCs/>
          <w:lang w:val="en"/>
        </w:rPr>
        <w:t xml:space="preserve"> name, </w:t>
      </w:r>
      <w:r w:rsidR="00B23C50">
        <w:rPr>
          <w:rStyle w:val="jlqj4b"/>
          <w:b/>
          <w:bCs/>
          <w:lang w:val="en"/>
        </w:rPr>
        <w:t>skin type</w:t>
      </w:r>
      <w:r w:rsidR="00FB7534">
        <w:rPr>
          <w:rStyle w:val="jlqj4b"/>
          <w:b/>
          <w:bCs/>
          <w:lang w:val="en"/>
        </w:rPr>
        <w:t xml:space="preserve">, </w:t>
      </w:r>
      <w:r>
        <w:rPr>
          <w:rStyle w:val="jlqj4b"/>
          <w:b/>
          <w:bCs/>
          <w:lang w:val="en"/>
        </w:rPr>
        <w:t>image</w:t>
      </w:r>
      <w:r>
        <w:rPr>
          <w:rStyle w:val="jlqj4b"/>
          <w:lang w:val="en"/>
        </w:rPr>
        <w:t xml:space="preserve"> as well as a page with </w:t>
      </w:r>
      <w:r>
        <w:rPr>
          <w:rStyle w:val="jlqj4b"/>
          <w:b/>
          <w:bCs/>
          <w:lang w:val="en"/>
        </w:rPr>
        <w:t xml:space="preserve">details </w:t>
      </w:r>
      <w:r>
        <w:rPr>
          <w:rStyle w:val="jlqj4b"/>
          <w:lang w:val="en"/>
        </w:rPr>
        <w:t xml:space="preserve">about the </w:t>
      </w:r>
      <w:r w:rsidR="00B23C50">
        <w:rPr>
          <w:rStyle w:val="jlqj4b"/>
          <w:b/>
          <w:bCs/>
          <w:lang w:val="en"/>
        </w:rPr>
        <w:t>cosmetic</w:t>
      </w:r>
      <w:r>
        <w:rPr>
          <w:rStyle w:val="jlqj4b"/>
          <w:b/>
          <w:bCs/>
          <w:lang w:val="en"/>
        </w:rPr>
        <w:t>.</w:t>
      </w:r>
    </w:p>
    <w:p w14:paraId="2D9FBA19" w14:textId="6865F0C5" w:rsidR="00B554A1" w:rsidRDefault="00B23C50" w:rsidP="00782385">
      <w:pPr>
        <w:rPr>
          <w:b/>
          <w:bCs/>
        </w:rPr>
      </w:pPr>
      <w:r w:rsidRPr="00B23C50">
        <w:rPr>
          <w:b/>
          <w:bCs/>
          <w:noProof/>
        </w:rPr>
        <w:drawing>
          <wp:inline distT="0" distB="0" distL="0" distR="0" wp14:anchorId="29D2A583" wp14:editId="6929004F">
            <wp:extent cx="6626225" cy="4072255"/>
            <wp:effectExtent l="19050" t="19050" r="2222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6225" cy="4072255"/>
                    </a:xfrm>
                    <a:prstGeom prst="rect">
                      <a:avLst/>
                    </a:prstGeom>
                    <a:ln>
                      <a:solidFill>
                        <a:schemeClr val="tx1"/>
                      </a:solidFill>
                    </a:ln>
                  </pic:spPr>
                </pic:pic>
              </a:graphicData>
            </a:graphic>
          </wp:inline>
        </w:drawing>
      </w:r>
    </w:p>
    <w:p w14:paraId="0BE02438" w14:textId="6F5772DE" w:rsidR="00A132CE" w:rsidRDefault="00A132CE" w:rsidP="00A132CE">
      <w:pPr>
        <w:rPr>
          <w:b/>
          <w:bCs/>
        </w:rPr>
      </w:pPr>
      <w:r w:rsidRPr="00357C76">
        <w:t xml:space="preserve">If there are </w:t>
      </w:r>
      <w:r w:rsidRPr="00303C4C">
        <w:rPr>
          <w:b/>
          <w:u w:val="single"/>
        </w:rPr>
        <w:t>NO</w:t>
      </w:r>
      <w:r w:rsidRPr="00357C76">
        <w:t xml:space="preserve"> </w:t>
      </w:r>
      <w:r>
        <w:t xml:space="preserve">post </w:t>
      </w:r>
      <w:r w:rsidRPr="00357C76">
        <w:t xml:space="preserve">in the </w:t>
      </w:r>
      <w:r>
        <w:t>d</w:t>
      </w:r>
      <w:r w:rsidRPr="00357C76">
        <w:t xml:space="preserve">atabase yet, display </w:t>
      </w:r>
      <w:r w:rsidRPr="00EC56E7">
        <w:rPr>
          <w:rFonts w:ascii="Consolas" w:hAnsi="Consolas"/>
          <w:b/>
          <w:bCs/>
        </w:rPr>
        <w:t>"</w:t>
      </w:r>
      <w:r>
        <w:rPr>
          <w:rFonts w:ascii="Consolas" w:hAnsi="Consolas"/>
          <w:b/>
          <w:bCs/>
        </w:rPr>
        <w:t xml:space="preserve">There are no </w:t>
      </w:r>
      <w:r w:rsidR="006E6753">
        <w:rPr>
          <w:rFonts w:ascii="Consolas" w:hAnsi="Consolas"/>
          <w:b/>
          <w:bCs/>
        </w:rPr>
        <w:t>products</w:t>
      </w:r>
      <w:r>
        <w:rPr>
          <w:rFonts w:ascii="Consolas" w:hAnsi="Consolas"/>
          <w:b/>
          <w:bCs/>
        </w:rPr>
        <w:t xml:space="preserve"> found yet!</w:t>
      </w:r>
      <w:r w:rsidRPr="00EC56E7">
        <w:rPr>
          <w:rFonts w:ascii="Consolas" w:hAnsi="Consolas"/>
          <w:b/>
          <w:bCs/>
        </w:rPr>
        <w:t>"</w:t>
      </w:r>
    </w:p>
    <w:p w14:paraId="15377715" w14:textId="277AA2BE" w:rsidR="00A132CE" w:rsidRPr="004241ED" w:rsidRDefault="006E6753" w:rsidP="00782385">
      <w:pPr>
        <w:rPr>
          <w:b/>
          <w:bCs/>
          <w:lang w:val="bg-BG"/>
        </w:rPr>
      </w:pPr>
      <w:r w:rsidRPr="006E6753">
        <w:rPr>
          <w:b/>
          <w:bCs/>
          <w:noProof/>
          <w:lang w:val="bg-BG"/>
        </w:rPr>
        <w:lastRenderedPageBreak/>
        <w:drawing>
          <wp:inline distT="0" distB="0" distL="0" distR="0" wp14:anchorId="26C22692" wp14:editId="08991E83">
            <wp:extent cx="6626225" cy="2999105"/>
            <wp:effectExtent l="19050" t="19050" r="2222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2999105"/>
                    </a:xfrm>
                    <a:prstGeom prst="rect">
                      <a:avLst/>
                    </a:prstGeom>
                    <a:ln>
                      <a:solidFill>
                        <a:schemeClr val="tx1"/>
                      </a:solidFill>
                    </a:ln>
                  </pic:spPr>
                </pic:pic>
              </a:graphicData>
            </a:graphic>
          </wp:inline>
        </w:drawing>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404F8F51"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2B28E0">
        <w:t xml:space="preserve">a </w:t>
      </w:r>
      <w:r w:rsidR="008A359C">
        <w:rPr>
          <w:b/>
          <w:bCs/>
        </w:rPr>
        <w:t>name</w:t>
      </w:r>
      <w:r w:rsidR="002B28E0">
        <w:t>,</w:t>
      </w:r>
      <w:r w:rsidR="002B28E0">
        <w:rPr>
          <w:b/>
          <w:bCs/>
        </w:rPr>
        <w:t xml:space="preserve"> </w:t>
      </w:r>
      <w:r w:rsidR="002B28E0">
        <w:t>an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 xml:space="preserve">use </w:t>
      </w:r>
      <w:proofErr w:type="spellStart"/>
      <w:r w:rsidR="00937138" w:rsidRPr="00937138">
        <w:rPr>
          <w:b/>
        </w:rPr>
        <w:t>bcrypt</w:t>
      </w:r>
      <w:proofErr w:type="spellEnd"/>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sidRPr="0026582F">
        <w:rPr>
          <w:b/>
          <w:bCs/>
        </w:rPr>
        <w:t>Login here</w:t>
      </w:r>
      <w:r w:rsidR="0026582F">
        <w:t xml:space="preserve"> button should be redirected to the </w:t>
      </w:r>
      <w:r w:rsidR="0026582F" w:rsidRPr="0026582F">
        <w:rPr>
          <w:b/>
          <w:bCs/>
        </w:rPr>
        <w:t>Login Page</w:t>
      </w:r>
      <w:r w:rsidR="0026582F">
        <w:t>.</w:t>
      </w:r>
    </w:p>
    <w:p w14:paraId="617F55A2" w14:textId="55C11594" w:rsidR="00BF3879" w:rsidRDefault="00BF3879" w:rsidP="00357C76">
      <w:r>
        <w:t xml:space="preserve">A user who is already logged in should </w:t>
      </w:r>
      <w:r w:rsidRPr="00154BA7">
        <w:rPr>
          <w:b/>
          <w:bCs/>
        </w:rPr>
        <w:t>NOT</w:t>
      </w:r>
      <w:r>
        <w:t xml:space="preserve"> be able to reach this page by typing its URL (e.g. </w:t>
      </w:r>
      <w:r w:rsidR="005869C6">
        <w:t>"</w:t>
      </w:r>
      <w:r>
        <w:t>http://localhost:300</w:t>
      </w:r>
      <w:r w:rsidR="00392512">
        <w:t>0</w:t>
      </w:r>
      <w:r>
        <w:t>/register</w:t>
      </w:r>
      <w:r w:rsidR="005869C6">
        <w:t>"</w:t>
      </w:r>
      <w:r>
        <w:t xml:space="preserve">) in the browser address bar. </w:t>
      </w:r>
    </w:p>
    <w:p w14:paraId="43B7D22E" w14:textId="2712BDC0" w:rsidR="00AE29E3" w:rsidRDefault="006E6753" w:rsidP="00357C76">
      <w:pPr>
        <w:rPr>
          <w:lang w:val="bg-BG"/>
        </w:rPr>
      </w:pPr>
      <w:r w:rsidRPr="006E6753">
        <w:rPr>
          <w:noProof/>
          <w:lang w:val="bg-BG"/>
        </w:rPr>
        <w:drawing>
          <wp:inline distT="0" distB="0" distL="0" distR="0" wp14:anchorId="3E734BCF" wp14:editId="3BFC2231">
            <wp:extent cx="6626225" cy="3682365"/>
            <wp:effectExtent l="19050" t="19050" r="22225"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3682365"/>
                    </a:xfrm>
                    <a:prstGeom prst="rect">
                      <a:avLst/>
                    </a:prstGeom>
                    <a:ln>
                      <a:solidFill>
                        <a:schemeClr val="tx1"/>
                      </a:solidFill>
                    </a:ln>
                  </pic:spPr>
                </pic:pic>
              </a:graphicData>
            </a:graphic>
          </wp:inline>
        </w:drawing>
      </w:r>
    </w:p>
    <w:p w14:paraId="15062E38" w14:textId="2927C80D" w:rsidR="00A52AAC" w:rsidRDefault="00A52AAC" w:rsidP="00357C76">
      <w:pPr>
        <w:rPr>
          <w:lang w:val="bg-BG"/>
        </w:rPr>
      </w:pPr>
    </w:p>
    <w:p w14:paraId="76326CEA" w14:textId="0789572E" w:rsidR="00A52AAC" w:rsidRDefault="00A52AAC" w:rsidP="00357C76">
      <w:pPr>
        <w:rPr>
          <w:lang w:val="bg-BG"/>
        </w:rPr>
      </w:pPr>
    </w:p>
    <w:p w14:paraId="3AE23117" w14:textId="12820DBC" w:rsidR="00A52AAC" w:rsidRDefault="00A52AAC" w:rsidP="00357C76">
      <w:pPr>
        <w:rPr>
          <w:lang w:val="bg-BG"/>
        </w:rPr>
      </w:pPr>
    </w:p>
    <w:p w14:paraId="225598A0" w14:textId="48CCF5DC" w:rsidR="00A52AAC" w:rsidRDefault="00A52AAC" w:rsidP="00357C76">
      <w:pPr>
        <w:rPr>
          <w:lang w:val="bg-BG"/>
        </w:rPr>
      </w:pPr>
    </w:p>
    <w:p w14:paraId="7A00DA8D" w14:textId="0DCD4711" w:rsidR="00A52AAC" w:rsidRDefault="00A52AAC" w:rsidP="00357C76">
      <w:pPr>
        <w:rPr>
          <w:lang w:val="bg-BG"/>
        </w:rPr>
      </w:pPr>
    </w:p>
    <w:p w14:paraId="172C03C3" w14:textId="0E99063E" w:rsidR="00A52AAC" w:rsidRDefault="00A52AAC" w:rsidP="00357C76">
      <w:pPr>
        <w:rPr>
          <w:lang w:val="bg-BG"/>
        </w:rPr>
      </w:pPr>
    </w:p>
    <w:p w14:paraId="1F91270E" w14:textId="1E941636" w:rsidR="00A52AAC" w:rsidRDefault="00A52AAC" w:rsidP="00357C76">
      <w:pPr>
        <w:rPr>
          <w:lang w:val="bg-BG"/>
        </w:rPr>
      </w:pPr>
    </w:p>
    <w:p w14:paraId="3224CC17" w14:textId="48B66A38" w:rsidR="00A52AAC" w:rsidRDefault="00A52AAC" w:rsidP="00357C76">
      <w:pPr>
        <w:rPr>
          <w:lang w:val="bg-BG"/>
        </w:rPr>
      </w:pPr>
    </w:p>
    <w:p w14:paraId="1915B459" w14:textId="70B4712D" w:rsidR="00A52AAC" w:rsidRDefault="00A52AAC" w:rsidP="00357C76">
      <w:pPr>
        <w:rPr>
          <w:lang w:val="bg-BG"/>
        </w:rPr>
      </w:pPr>
    </w:p>
    <w:p w14:paraId="5566CA0D" w14:textId="6362348E" w:rsidR="00A52AAC" w:rsidRDefault="00A52AAC" w:rsidP="00357C76">
      <w:pPr>
        <w:rPr>
          <w:lang w:val="bg-BG"/>
        </w:rPr>
      </w:pPr>
    </w:p>
    <w:p w14:paraId="498711A3" w14:textId="5DBC8330" w:rsidR="00A52AAC" w:rsidRDefault="00A52AAC" w:rsidP="00357C76">
      <w:pPr>
        <w:rPr>
          <w:lang w:val="bg-BG"/>
        </w:rPr>
      </w:pPr>
    </w:p>
    <w:p w14:paraId="2401B4A3" w14:textId="77777777" w:rsidR="00A52AAC" w:rsidRPr="00EB283D" w:rsidRDefault="00A52AAC" w:rsidP="00357C76">
      <w:pPr>
        <w:rPr>
          <w:lang w:val="bg-BG"/>
        </w:rPr>
      </w:pPr>
    </w:p>
    <w:p w14:paraId="17770191" w14:textId="78B0B4FF" w:rsidR="00357C76" w:rsidRDefault="00357C76" w:rsidP="00EC56E7">
      <w:pPr>
        <w:pStyle w:val="Heading4"/>
        <w:rPr>
          <w:noProof/>
        </w:rPr>
      </w:pPr>
      <w:r w:rsidRPr="00357C76">
        <w:t xml:space="preserve">Login Page </w:t>
      </w:r>
      <w:r w:rsidRPr="00357C76">
        <w:rPr>
          <w:noProof/>
        </w:rPr>
        <w:t>(</w:t>
      </w:r>
      <w:r w:rsidRPr="00357C76">
        <w:t>Logged Out User</w:t>
      </w:r>
      <w:r w:rsidRPr="00357C76">
        <w:rPr>
          <w:noProof/>
        </w:rPr>
        <w:t>)</w:t>
      </w:r>
    </w:p>
    <w:p w14:paraId="4B83C335" w14:textId="1DED8729"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Pr>
          <w:b/>
          <w:bCs/>
        </w:rPr>
        <w:t>Register</w:t>
      </w:r>
      <w:r w:rsidR="0026582F" w:rsidRPr="0026582F">
        <w:rPr>
          <w:b/>
          <w:bCs/>
        </w:rPr>
        <w:t xml:space="preserve"> here</w:t>
      </w:r>
      <w:r w:rsidR="0026582F">
        <w:t xml:space="preserve"> button should be redirected to the </w:t>
      </w:r>
      <w:r w:rsidR="0026582F">
        <w:rPr>
          <w:b/>
          <w:bCs/>
        </w:rPr>
        <w:t>Register</w:t>
      </w:r>
      <w:r w:rsidR="0026582F" w:rsidRPr="0026582F">
        <w:rPr>
          <w:b/>
          <w:bCs/>
        </w:rPr>
        <w:t xml:space="preserve"> Page</w:t>
      </w:r>
      <w:r w:rsidR="0026582F">
        <w:t>.</w:t>
      </w:r>
    </w:p>
    <w:p w14:paraId="4168D906" w14:textId="093BBD3A"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14:paraId="193C0116" w14:textId="677874E5" w:rsidR="00F42D5E" w:rsidRPr="00EB283D" w:rsidRDefault="006E6753" w:rsidP="00357C76">
      <w:pPr>
        <w:rPr>
          <w:lang w:val="bg-BG"/>
        </w:rPr>
      </w:pPr>
      <w:r w:rsidRPr="006E6753">
        <w:rPr>
          <w:noProof/>
          <w:lang w:val="bg-BG"/>
        </w:rPr>
        <w:drawing>
          <wp:inline distT="0" distB="0" distL="0" distR="0" wp14:anchorId="13295973" wp14:editId="6E329F36">
            <wp:extent cx="6626225" cy="2999105"/>
            <wp:effectExtent l="19050" t="19050" r="2222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225" cy="2999105"/>
                    </a:xfrm>
                    <a:prstGeom prst="rect">
                      <a:avLst/>
                    </a:prstGeom>
                    <a:ln>
                      <a:solidFill>
                        <a:schemeClr val="tx1"/>
                      </a:solidFill>
                    </a:ln>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14:paraId="45FA9454" w14:textId="707B8FC7" w:rsidR="00AE29E3" w:rsidRDefault="00C4450D" w:rsidP="008A359C">
      <w:r>
        <w:lastRenderedPageBreak/>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(e.g. </w:t>
      </w:r>
      <w:r w:rsidR="005869C6">
        <w:t>"</w:t>
      </w:r>
      <w:r>
        <w:t>http://localhost:300</w:t>
      </w:r>
      <w:r w:rsidR="00B73D79">
        <w:t>0</w:t>
      </w:r>
      <w:r>
        <w:t>/logout</w:t>
      </w:r>
      <w:r w:rsidR="005869C6">
        <w:t>"</w:t>
      </w:r>
      <w:r>
        <w:t>) in the browser address bar.</w:t>
      </w:r>
    </w:p>
    <w:p w14:paraId="4F47B8D5" w14:textId="0D8AA0D1" w:rsidR="00A52AAC" w:rsidRDefault="00A52AAC" w:rsidP="008A359C"/>
    <w:p w14:paraId="1A4838D0" w14:textId="5FB83098" w:rsidR="00A52AAC" w:rsidRDefault="00A52AAC" w:rsidP="008A359C"/>
    <w:p w14:paraId="382D176D" w14:textId="34E89321" w:rsidR="00A52AAC" w:rsidRDefault="00A52AAC" w:rsidP="008A359C"/>
    <w:p w14:paraId="59612D5B" w14:textId="0015EA22" w:rsidR="00A52AAC" w:rsidRDefault="00A52AAC" w:rsidP="008A359C"/>
    <w:p w14:paraId="63C3C74F" w14:textId="68C1FAF0" w:rsidR="00A52AAC" w:rsidRDefault="00A52AAC" w:rsidP="008A359C"/>
    <w:p w14:paraId="74C4BD79" w14:textId="3AA5C790" w:rsidR="00A52AAC" w:rsidRDefault="00A52AAC" w:rsidP="008A359C"/>
    <w:p w14:paraId="04E5BBDA" w14:textId="7C645A2E" w:rsidR="00A52AAC" w:rsidRDefault="00A52AAC" w:rsidP="008A359C"/>
    <w:p w14:paraId="30E49B8F" w14:textId="4D3098BC" w:rsidR="00A52AAC" w:rsidRDefault="00A52AAC" w:rsidP="008A359C"/>
    <w:p w14:paraId="5C6051B1" w14:textId="762AD4A1" w:rsidR="00A52AAC" w:rsidRDefault="00A52AAC" w:rsidP="008A359C"/>
    <w:p w14:paraId="642C22D1" w14:textId="0C408F5C" w:rsidR="00A52AAC" w:rsidRDefault="00A52AAC" w:rsidP="008A359C"/>
    <w:p w14:paraId="23C87153" w14:textId="77777777" w:rsidR="00A52AAC" w:rsidRPr="006E6753" w:rsidRDefault="00A52AAC" w:rsidP="008A359C">
      <w:pPr>
        <w:rPr>
          <w:lang w:val="bg-BG"/>
        </w:rPr>
      </w:pPr>
    </w:p>
    <w:p w14:paraId="7FD358FF" w14:textId="218B2DE2" w:rsidR="00E508E2" w:rsidRDefault="00E87944" w:rsidP="00E508E2">
      <w:pPr>
        <w:pStyle w:val="Heading4"/>
        <w:rPr>
          <w:noProof/>
        </w:rPr>
      </w:pPr>
      <w:r>
        <w:t xml:space="preserve">Create </w:t>
      </w:r>
      <w:r w:rsidR="00C541CD">
        <w:t>Product</w:t>
      </w:r>
      <w:r>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26A2E10C" w:rsidR="00E508E2" w:rsidRPr="00154BA7" w:rsidRDefault="00E508E2" w:rsidP="00E508E2">
      <w:pPr>
        <w:rPr>
          <w:rFonts w:cstheme="minorHAnsi"/>
          <w:lang w:val="bg-BG"/>
        </w:rPr>
      </w:pPr>
      <w:r>
        <w:t xml:space="preserve">The </w:t>
      </w:r>
      <w:r w:rsidR="00E87944">
        <w:rPr>
          <w:b/>
        </w:rPr>
        <w:t xml:space="preserve">Create </w:t>
      </w:r>
      <w:r w:rsidR="00C541CD">
        <w:rPr>
          <w:b/>
        </w:rPr>
        <w:t>Product</w:t>
      </w:r>
      <w:r w:rsidR="00E87944">
        <w:rPr>
          <w:b/>
        </w:rPr>
        <w:t xml:space="preserve"> </w:t>
      </w:r>
      <w:r>
        <w:t xml:space="preserve">page is available to </w:t>
      </w:r>
      <w:r w:rsidRPr="0073427C">
        <w:rPr>
          <w:b/>
          <w:bCs/>
        </w:rPr>
        <w:t>logged-in users</w:t>
      </w:r>
      <w:r>
        <w:t xml:space="preserve">. It contains a form for adding new </w:t>
      </w:r>
      <w:r w:rsidR="00C541CD">
        <w:t>cosmetic</w:t>
      </w:r>
      <w:r w:rsidR="00E87944">
        <w:t xml:space="preserve"> post</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C541CD">
        <w:rPr>
          <w:rFonts w:cstheme="minorHAnsi"/>
          <w:b/>
          <w:bCs/>
        </w:rPr>
        <w:t>Products</w:t>
      </w:r>
      <w:r w:rsidR="00E87944">
        <w:rPr>
          <w:rFonts w:cstheme="minorHAnsi"/>
          <w:b/>
          <w:bCs/>
        </w:rPr>
        <w:t xml:space="preserve">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7E8C5E4E"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C541CD">
        <w:t>cosmetics</w:t>
      </w:r>
      <w:r>
        <w:t>/create/1234</w:t>
      </w:r>
      <w:r w:rsidR="00311103">
        <w:t>"</w:t>
      </w:r>
      <w:r>
        <w:t xml:space="preserve">) in the browser address bar. </w:t>
      </w:r>
    </w:p>
    <w:p w14:paraId="16B83BB5" w14:textId="5BB039C5" w:rsidR="00AE29E3" w:rsidRDefault="00C541CD" w:rsidP="00E508E2">
      <w:pPr>
        <w:rPr>
          <w:lang w:val="bg-BG"/>
        </w:rPr>
      </w:pPr>
      <w:r w:rsidRPr="00C541CD">
        <w:rPr>
          <w:noProof/>
          <w:lang w:val="bg-BG"/>
        </w:rPr>
        <w:lastRenderedPageBreak/>
        <w:drawing>
          <wp:inline distT="0" distB="0" distL="0" distR="0" wp14:anchorId="3B2D950F" wp14:editId="3FD7ADA3">
            <wp:extent cx="6626225" cy="4752340"/>
            <wp:effectExtent l="19050" t="19050" r="2222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4752340"/>
                    </a:xfrm>
                    <a:prstGeom prst="rect">
                      <a:avLst/>
                    </a:prstGeom>
                    <a:ln>
                      <a:solidFill>
                        <a:schemeClr val="tx1"/>
                      </a:solidFill>
                    </a:ln>
                  </pic:spPr>
                </pic:pic>
              </a:graphicData>
            </a:graphic>
          </wp:inline>
        </w:drawing>
      </w:r>
    </w:p>
    <w:p w14:paraId="12A51263" w14:textId="61BF0EF1" w:rsidR="00A52AAC" w:rsidRDefault="00A52AAC" w:rsidP="00E508E2">
      <w:pPr>
        <w:rPr>
          <w:lang w:val="bg-BG"/>
        </w:rPr>
      </w:pPr>
    </w:p>
    <w:p w14:paraId="79AD2F7B" w14:textId="04036C29" w:rsidR="00A52AAC" w:rsidRDefault="00A52AAC" w:rsidP="00E508E2">
      <w:pPr>
        <w:rPr>
          <w:lang w:val="bg-BG"/>
        </w:rPr>
      </w:pPr>
    </w:p>
    <w:p w14:paraId="125918B8" w14:textId="7F160AAE" w:rsidR="00A52AAC" w:rsidRDefault="00A52AAC" w:rsidP="00E508E2">
      <w:pPr>
        <w:rPr>
          <w:lang w:val="bg-BG"/>
        </w:rPr>
      </w:pPr>
    </w:p>
    <w:p w14:paraId="0BA4AC20" w14:textId="476C054A" w:rsidR="00A52AAC" w:rsidRDefault="00A52AAC" w:rsidP="00E508E2">
      <w:pPr>
        <w:rPr>
          <w:lang w:val="bg-BG"/>
        </w:rPr>
      </w:pPr>
    </w:p>
    <w:p w14:paraId="1613D488" w14:textId="11CD276C" w:rsidR="00A52AAC" w:rsidRDefault="00A52AAC" w:rsidP="00E508E2">
      <w:pPr>
        <w:rPr>
          <w:lang w:val="bg-BG"/>
        </w:rPr>
      </w:pPr>
    </w:p>
    <w:p w14:paraId="066E0EB0" w14:textId="47362F1C" w:rsidR="00A52AAC" w:rsidRDefault="00A52AAC" w:rsidP="00E508E2">
      <w:pPr>
        <w:rPr>
          <w:lang w:val="bg-BG"/>
        </w:rPr>
      </w:pPr>
    </w:p>
    <w:p w14:paraId="04BA0F5B" w14:textId="70EBC2CA" w:rsidR="00A52AAC" w:rsidRDefault="00A52AAC" w:rsidP="00E508E2">
      <w:pPr>
        <w:rPr>
          <w:lang w:val="bg-BG"/>
        </w:rPr>
      </w:pPr>
    </w:p>
    <w:p w14:paraId="1F9CAA15" w14:textId="5835B448" w:rsidR="00A52AAC" w:rsidRDefault="00A52AAC" w:rsidP="00E508E2">
      <w:pPr>
        <w:rPr>
          <w:lang w:val="bg-BG"/>
        </w:rPr>
      </w:pPr>
    </w:p>
    <w:p w14:paraId="1F520107" w14:textId="77777777" w:rsidR="00A52AAC" w:rsidRDefault="00A52AAC" w:rsidP="00E508E2">
      <w:pPr>
        <w:rPr>
          <w:lang w:val="bg-BG"/>
        </w:rPr>
      </w:pPr>
    </w:p>
    <w:p w14:paraId="626E4961" w14:textId="6DE46812" w:rsidR="00817E48" w:rsidRPr="00B20F0E" w:rsidRDefault="003E01A8" w:rsidP="00817E48">
      <w:pPr>
        <w:pStyle w:val="Heading4"/>
        <w:rPr>
          <w:rFonts w:cstheme="minorHAnsi"/>
        </w:rPr>
      </w:pPr>
      <w:r>
        <w:t>Cosmetics</w:t>
      </w:r>
      <w:r w:rsidR="00245AA3" w:rsidRPr="00B20F0E">
        <w:rPr>
          <w:rFonts w:cstheme="minorHAnsi"/>
        </w:rPr>
        <w:t xml:space="preserve">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14:paraId="3C020467" w14:textId="5EE9673E" w:rsidR="00817E48" w:rsidRDefault="00164320" w:rsidP="00357C76">
      <w:pPr>
        <w:rPr>
          <w:rFonts w:eastAsiaTheme="majorEastAsia" w:cstheme="majorBidi"/>
          <w:b/>
          <w:iCs/>
          <w:color w:val="A34A0D"/>
          <w:sz w:val="28"/>
        </w:rPr>
      </w:pPr>
      <w:r>
        <w:rPr>
          <w:rStyle w:val="jlqj4b"/>
        </w:rPr>
        <w:t>A l</w:t>
      </w:r>
      <w:proofErr w:type="spellStart"/>
      <w:r w:rsidR="00817E48">
        <w:rPr>
          <w:rStyle w:val="jlqj4b"/>
          <w:lang w:val="en"/>
        </w:rPr>
        <w:t>ist</w:t>
      </w:r>
      <w:proofErr w:type="spellEnd"/>
      <w:r w:rsidR="00817E48">
        <w:rPr>
          <w:rStyle w:val="jlqj4b"/>
          <w:lang w:val="en"/>
        </w:rPr>
        <w:t xml:space="preserve"> </w:t>
      </w:r>
      <w:r>
        <w:rPr>
          <w:rStyle w:val="jlqj4b"/>
          <w:lang w:val="en"/>
        </w:rPr>
        <w:t xml:space="preserve">of </w:t>
      </w:r>
      <w:r w:rsidR="00817E48">
        <w:rPr>
          <w:rStyle w:val="jlqj4b"/>
          <w:lang w:val="en"/>
        </w:rPr>
        <w:t xml:space="preserve">all </w:t>
      </w:r>
      <w:r w:rsidR="009D4C45">
        <w:rPr>
          <w:rStyle w:val="jlqj4b"/>
          <w:lang w:val="en"/>
        </w:rPr>
        <w:t>cosmetics</w:t>
      </w:r>
      <w:r w:rsidR="00817E48">
        <w:rPr>
          <w:rStyle w:val="jlqj4b"/>
          <w:lang w:val="en"/>
        </w:rPr>
        <w:t>.</w:t>
      </w:r>
      <w:r w:rsidR="00817E48">
        <w:rPr>
          <w:rStyle w:val="viiyi"/>
          <w:lang w:val="en"/>
        </w:rPr>
        <w:t xml:space="preserve"> </w:t>
      </w:r>
      <w:r w:rsidR="00817E48">
        <w:rPr>
          <w:rStyle w:val="jlqj4b"/>
          <w:lang w:val="en"/>
        </w:rPr>
        <w:t xml:space="preserve">Each </w:t>
      </w:r>
      <w:r w:rsidR="009D4C45">
        <w:rPr>
          <w:rStyle w:val="jlqj4b"/>
          <w:lang w:val="en"/>
        </w:rPr>
        <w:t>product</w:t>
      </w:r>
      <w:r w:rsidR="00245AA3">
        <w:rPr>
          <w:rStyle w:val="jlqj4b"/>
          <w:lang w:val="en"/>
        </w:rPr>
        <w:t xml:space="preserve">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 xml:space="preserve">the </w:t>
      </w:r>
      <w:r w:rsidR="00245AA3">
        <w:rPr>
          <w:rStyle w:val="jlqj4b"/>
          <w:b/>
          <w:bCs/>
        </w:rPr>
        <w:t xml:space="preserve">name, </w:t>
      </w:r>
      <w:r w:rsidR="009D4C45" w:rsidRPr="009D4C45">
        <w:rPr>
          <w:rStyle w:val="jlqj4b"/>
        </w:rPr>
        <w:t>the</w:t>
      </w:r>
      <w:r w:rsidR="009D4C45">
        <w:rPr>
          <w:rStyle w:val="jlqj4b"/>
          <w:b/>
          <w:bCs/>
        </w:rPr>
        <w:t xml:space="preserve"> </w:t>
      </w:r>
      <w:r w:rsidR="009D4C45" w:rsidRPr="009D4C45">
        <w:rPr>
          <w:rStyle w:val="jlqj4b"/>
          <w:b/>
          <w:bCs/>
        </w:rPr>
        <w:t>skin type</w:t>
      </w:r>
      <w:r w:rsidR="00686C90">
        <w:rPr>
          <w:rStyle w:val="jlqj4b"/>
          <w:b/>
          <w:bCs/>
          <w:lang w:val="bg-BG"/>
        </w:rPr>
        <w:t>,</w:t>
      </w:r>
      <w:r w:rsidR="00245AA3">
        <w:rPr>
          <w:rStyle w:val="jlqj4b"/>
          <w:b/>
          <w:bCs/>
        </w:rPr>
        <w:t xml:space="preserve"> </w:t>
      </w:r>
      <w:r w:rsidR="00245AA3" w:rsidRPr="00463917">
        <w:rPr>
          <w:rStyle w:val="jlqj4b"/>
        </w:rPr>
        <w:t>and</w:t>
      </w:r>
      <w:r w:rsidR="00245AA3">
        <w:rPr>
          <w:rStyle w:val="jlqj4b"/>
          <w:b/>
          <w:bCs/>
        </w:rPr>
        <w:t xml:space="preserve"> </w:t>
      </w:r>
      <w:r w:rsidR="00245AA3">
        <w:rPr>
          <w:rStyle w:val="jlqj4b"/>
        </w:rPr>
        <w:t>the</w:t>
      </w:r>
      <w:r w:rsidR="00245AA3">
        <w:rPr>
          <w:rStyle w:val="jlqj4b"/>
          <w:b/>
        </w:rPr>
        <w:t xml:space="preserve"> </w:t>
      </w:r>
      <w:r w:rsidR="00985B5E">
        <w:rPr>
          <w:rStyle w:val="jlqj4b"/>
          <w:b/>
        </w:rPr>
        <w:t>i</w:t>
      </w:r>
      <w:r w:rsidR="00817E48" w:rsidRPr="00AE3BC1">
        <w:rPr>
          <w:rStyle w:val="jlqj4b"/>
          <w:b/>
        </w:rPr>
        <w:t>mage</w:t>
      </w:r>
      <w:r w:rsidR="00817E48">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408011ED" w:rsidR="00817E48" w:rsidRDefault="009D4C45" w:rsidP="00357C76">
      <w:pPr>
        <w:rPr>
          <w:rFonts w:eastAsiaTheme="majorEastAsia" w:cstheme="majorBidi"/>
          <w:b/>
          <w:iCs/>
          <w:color w:val="A34A0D"/>
          <w:sz w:val="28"/>
        </w:rPr>
      </w:pPr>
      <w:r w:rsidRPr="009D4C45">
        <w:rPr>
          <w:rFonts w:eastAsiaTheme="majorEastAsia" w:cstheme="majorBidi"/>
          <w:b/>
          <w:iCs/>
          <w:noProof/>
          <w:color w:val="A34A0D"/>
          <w:sz w:val="28"/>
        </w:rPr>
        <w:lastRenderedPageBreak/>
        <w:drawing>
          <wp:inline distT="0" distB="0" distL="0" distR="0" wp14:anchorId="0C3C95E1" wp14:editId="6485A7B1">
            <wp:extent cx="6626225" cy="6457315"/>
            <wp:effectExtent l="19050" t="19050" r="22225"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6457315"/>
                    </a:xfrm>
                    <a:prstGeom prst="rect">
                      <a:avLst/>
                    </a:prstGeom>
                    <a:ln>
                      <a:solidFill>
                        <a:schemeClr val="tx1"/>
                      </a:solidFill>
                    </a:ln>
                  </pic:spPr>
                </pic:pic>
              </a:graphicData>
            </a:graphic>
          </wp:inline>
        </w:drawing>
      </w:r>
    </w:p>
    <w:p w14:paraId="16B0D0A4" w14:textId="27FE3F56"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9D4C45">
        <w:rPr>
          <w:rFonts w:cstheme="minorHAnsi"/>
          <w:noProof/>
        </w:rPr>
        <w:t>product</w:t>
      </w:r>
      <w:r w:rsidR="00040EB0">
        <w:rPr>
          <w:rFonts w:cstheme="minorHAnsi"/>
          <w:noProof/>
        </w:rPr>
        <w:t xml:space="preserve"> </w:t>
      </w:r>
      <w:r w:rsidR="005F6BE3">
        <w:rPr>
          <w:rFonts w:cstheme="minorHAnsi"/>
          <w:noProof/>
        </w:rPr>
        <w:t>post</w:t>
      </w:r>
      <w:r w:rsidR="00B51150" w:rsidRPr="00A94C93">
        <w:rPr>
          <w:rFonts w:cstheme="minorHAnsi"/>
          <w:noProof/>
        </w:rPr>
        <w:t>.</w:t>
      </w:r>
    </w:p>
    <w:p w14:paraId="5FD09F41" w14:textId="617A78B9" w:rsidR="00A52AAC" w:rsidRDefault="00A52AAC" w:rsidP="00B51150">
      <w:pPr>
        <w:spacing w:line="240" w:lineRule="auto"/>
        <w:rPr>
          <w:rFonts w:cstheme="minorHAnsi"/>
          <w:noProof/>
        </w:rPr>
      </w:pPr>
    </w:p>
    <w:p w14:paraId="32763191" w14:textId="7B5851C7" w:rsidR="00A52AAC" w:rsidRDefault="00A52AAC" w:rsidP="00B51150">
      <w:pPr>
        <w:spacing w:line="240" w:lineRule="auto"/>
        <w:rPr>
          <w:rFonts w:cstheme="minorHAnsi"/>
          <w:noProof/>
        </w:rPr>
      </w:pPr>
    </w:p>
    <w:p w14:paraId="064631CA" w14:textId="4DF0B47A" w:rsidR="00A52AAC" w:rsidRDefault="00A52AAC" w:rsidP="00B51150">
      <w:pPr>
        <w:spacing w:line="240" w:lineRule="auto"/>
        <w:rPr>
          <w:rFonts w:cstheme="minorHAnsi"/>
          <w:noProof/>
        </w:rPr>
      </w:pPr>
    </w:p>
    <w:p w14:paraId="26487899" w14:textId="45475BF9" w:rsidR="00A52AAC" w:rsidRDefault="00A52AAC" w:rsidP="00B51150">
      <w:pPr>
        <w:spacing w:line="240" w:lineRule="auto"/>
        <w:rPr>
          <w:rFonts w:cstheme="minorHAnsi"/>
          <w:noProof/>
        </w:rPr>
      </w:pPr>
    </w:p>
    <w:p w14:paraId="5DA049DB" w14:textId="693E2DB3" w:rsidR="00A52AAC" w:rsidRDefault="00A52AAC" w:rsidP="00B51150">
      <w:pPr>
        <w:spacing w:line="240" w:lineRule="auto"/>
        <w:rPr>
          <w:rFonts w:cstheme="minorHAnsi"/>
          <w:noProof/>
        </w:rPr>
      </w:pPr>
    </w:p>
    <w:p w14:paraId="116C0F63" w14:textId="7996F6E5" w:rsidR="00A52AAC" w:rsidRDefault="00A52AAC" w:rsidP="00B51150">
      <w:pPr>
        <w:spacing w:line="240" w:lineRule="auto"/>
        <w:rPr>
          <w:rFonts w:cstheme="minorHAnsi"/>
          <w:noProof/>
        </w:rPr>
      </w:pPr>
    </w:p>
    <w:p w14:paraId="2F8A964B" w14:textId="77777777" w:rsidR="00A52AAC" w:rsidRDefault="00A52AAC" w:rsidP="00B51150">
      <w:pPr>
        <w:spacing w:line="240" w:lineRule="auto"/>
        <w:rPr>
          <w:rFonts w:cstheme="minorHAnsi"/>
          <w:noProof/>
        </w:rPr>
      </w:pPr>
    </w:p>
    <w:p w14:paraId="1840D482" w14:textId="48924EAC" w:rsidR="009156FE" w:rsidRDefault="009156FE" w:rsidP="009156FE">
      <w:pPr>
        <w:rPr>
          <w:b/>
          <w:bCs/>
        </w:rPr>
      </w:pPr>
      <w:r w:rsidRPr="00357C76">
        <w:lastRenderedPageBreak/>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7215A2">
        <w:rPr>
          <w:rFonts w:ascii="Consolas" w:hAnsi="Consolas"/>
          <w:b/>
          <w:bCs/>
        </w:rPr>
        <w:t xml:space="preserve">There are no </w:t>
      </w:r>
      <w:r w:rsidR="00950EA8">
        <w:rPr>
          <w:rFonts w:ascii="Consolas" w:hAnsi="Consolas"/>
          <w:b/>
          <w:bCs/>
        </w:rPr>
        <w:t>products</w:t>
      </w:r>
      <w:r w:rsidR="00E87944">
        <w:rPr>
          <w:rFonts w:ascii="Consolas" w:hAnsi="Consolas"/>
          <w:b/>
          <w:bCs/>
        </w:rPr>
        <w:t xml:space="preserve"> found yet!</w:t>
      </w:r>
      <w:r w:rsidRPr="00EC56E7">
        <w:rPr>
          <w:rFonts w:ascii="Consolas" w:hAnsi="Consolas"/>
          <w:b/>
          <w:bCs/>
        </w:rPr>
        <w:t>"</w:t>
      </w:r>
    </w:p>
    <w:p w14:paraId="0B40723A" w14:textId="03858F45" w:rsidR="00B51150" w:rsidRPr="00A132CE" w:rsidRDefault="00950EA8" w:rsidP="00357C76">
      <w:pPr>
        <w:rPr>
          <w:rFonts w:ascii="Consolas" w:hAnsi="Consolas"/>
          <w:b/>
          <w:noProof/>
        </w:rPr>
      </w:pPr>
      <w:r w:rsidRPr="00950EA8">
        <w:rPr>
          <w:rFonts w:ascii="Consolas" w:hAnsi="Consolas"/>
          <w:b/>
          <w:noProof/>
        </w:rPr>
        <w:drawing>
          <wp:inline distT="0" distB="0" distL="0" distR="0" wp14:anchorId="35D5F90C" wp14:editId="736001C1">
            <wp:extent cx="6626225" cy="2999105"/>
            <wp:effectExtent l="19050" t="19050" r="2222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999105"/>
                    </a:xfrm>
                    <a:prstGeom prst="rect">
                      <a:avLst/>
                    </a:prstGeom>
                    <a:ln>
                      <a:solidFill>
                        <a:schemeClr val="tx1"/>
                      </a:solidFill>
                    </a:ln>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10A9924E"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3E01A8">
        <w:rPr>
          <w:rStyle w:val="jlqj4b"/>
          <w:b/>
        </w:rPr>
        <w:t>cosmetics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FE0817">
        <w:rPr>
          <w:rStyle w:val="jlqj4b"/>
          <w:lang w:val="en"/>
        </w:rPr>
        <w:t>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72FACA3B" w:rsidR="004D6C12" w:rsidRPr="00A94C93" w:rsidRDefault="00D54664" w:rsidP="004D6C12">
      <w:pPr>
        <w:rPr>
          <w:rFonts w:cstheme="minorHAnsi"/>
        </w:rPr>
      </w:pPr>
      <w:r>
        <w:rPr>
          <w:rFonts w:cstheme="minorHAnsi"/>
        </w:rPr>
        <w:t xml:space="preserve">Information about the </w:t>
      </w:r>
      <w:r w:rsidR="00A67678">
        <w:rPr>
          <w:rFonts w:cstheme="minorHAnsi"/>
        </w:rPr>
        <w:t>cosmetics</w:t>
      </w:r>
      <w:r w:rsidR="004D6C12" w:rsidRPr="00A94C93">
        <w:rPr>
          <w:rFonts w:cstheme="minorHAnsi"/>
        </w:rPr>
        <w:t>:</w:t>
      </w:r>
    </w:p>
    <w:p w14:paraId="6F0155B7" w14:textId="732DC745" w:rsidR="00FB1B9A" w:rsidRDefault="003E01A8">
      <w:pPr>
        <w:pStyle w:val="ListParagraph"/>
        <w:numPr>
          <w:ilvl w:val="0"/>
          <w:numId w:val="8"/>
        </w:numPr>
        <w:rPr>
          <w:rFonts w:cstheme="minorHAnsi"/>
          <w:b/>
        </w:rPr>
      </w:pPr>
      <w:r>
        <w:rPr>
          <w:rFonts w:cstheme="minorHAnsi"/>
          <w:b/>
        </w:rPr>
        <w:t>Name</w:t>
      </w:r>
    </w:p>
    <w:p w14:paraId="5B7256FF" w14:textId="320274CF" w:rsidR="00985B5E" w:rsidRDefault="00811F88">
      <w:pPr>
        <w:pStyle w:val="ListParagraph"/>
        <w:numPr>
          <w:ilvl w:val="0"/>
          <w:numId w:val="8"/>
        </w:numPr>
        <w:rPr>
          <w:rFonts w:cstheme="minorHAnsi"/>
          <w:b/>
        </w:rPr>
      </w:pPr>
      <w:r>
        <w:rPr>
          <w:rFonts w:cstheme="minorHAnsi"/>
          <w:b/>
        </w:rPr>
        <w:t>Description</w:t>
      </w:r>
    </w:p>
    <w:p w14:paraId="23480537" w14:textId="0B36FC05" w:rsidR="003E01A8" w:rsidRDefault="003E01A8">
      <w:pPr>
        <w:pStyle w:val="ListParagraph"/>
        <w:numPr>
          <w:ilvl w:val="0"/>
          <w:numId w:val="8"/>
        </w:numPr>
        <w:rPr>
          <w:rFonts w:cstheme="minorHAnsi"/>
          <w:b/>
        </w:rPr>
      </w:pPr>
      <w:r>
        <w:rPr>
          <w:rFonts w:cstheme="minorHAnsi"/>
          <w:b/>
        </w:rPr>
        <w:t>Key Ingredients</w:t>
      </w:r>
    </w:p>
    <w:p w14:paraId="576F0AFB" w14:textId="1ABBA473" w:rsidR="003E01A8" w:rsidRDefault="003E01A8">
      <w:pPr>
        <w:pStyle w:val="ListParagraph"/>
        <w:numPr>
          <w:ilvl w:val="0"/>
          <w:numId w:val="8"/>
        </w:numPr>
        <w:rPr>
          <w:rFonts w:cstheme="minorHAnsi"/>
          <w:b/>
        </w:rPr>
      </w:pPr>
      <w:r>
        <w:rPr>
          <w:rFonts w:cstheme="minorHAnsi"/>
          <w:b/>
        </w:rPr>
        <w:t>Benefits</w:t>
      </w:r>
    </w:p>
    <w:p w14:paraId="2BA08893" w14:textId="512BECD3" w:rsidR="003E01A8" w:rsidRDefault="003E01A8">
      <w:pPr>
        <w:pStyle w:val="ListParagraph"/>
        <w:numPr>
          <w:ilvl w:val="0"/>
          <w:numId w:val="8"/>
        </w:numPr>
        <w:rPr>
          <w:rFonts w:cstheme="minorHAnsi"/>
          <w:b/>
        </w:rPr>
      </w:pPr>
      <w:r>
        <w:rPr>
          <w:rFonts w:cstheme="minorHAnsi"/>
          <w:b/>
        </w:rPr>
        <w:t>Skin Type</w:t>
      </w:r>
    </w:p>
    <w:p w14:paraId="1D292C7A" w14:textId="07F41EAB" w:rsidR="003E01A8" w:rsidRDefault="003E01A8">
      <w:pPr>
        <w:pStyle w:val="ListParagraph"/>
        <w:numPr>
          <w:ilvl w:val="0"/>
          <w:numId w:val="8"/>
        </w:numPr>
        <w:rPr>
          <w:rFonts w:cstheme="minorHAnsi"/>
          <w:b/>
        </w:rPr>
      </w:pPr>
      <w:r>
        <w:rPr>
          <w:rFonts w:cstheme="minorHAnsi"/>
          <w:b/>
        </w:rPr>
        <w:t>Price</w:t>
      </w:r>
    </w:p>
    <w:p w14:paraId="2A85EDC5" w14:textId="75C2D850" w:rsidR="00110A52" w:rsidRDefault="00811F88">
      <w:pPr>
        <w:pStyle w:val="ListParagraph"/>
        <w:numPr>
          <w:ilvl w:val="0"/>
          <w:numId w:val="8"/>
        </w:numPr>
        <w:rPr>
          <w:rFonts w:cstheme="minorHAnsi"/>
          <w:b/>
        </w:rPr>
      </w:pPr>
      <w:r>
        <w:rPr>
          <w:rFonts w:cstheme="minorHAnsi"/>
          <w:b/>
        </w:rPr>
        <w:t>Recommend</w:t>
      </w:r>
    </w:p>
    <w:p w14:paraId="00873807" w14:textId="4476A0D0" w:rsidR="00AE62F0" w:rsidRPr="00AE29E3" w:rsidRDefault="004D6C12">
      <w:pPr>
        <w:pStyle w:val="ListParagraph"/>
        <w:numPr>
          <w:ilvl w:val="0"/>
          <w:numId w:val="8"/>
        </w:numPr>
        <w:rPr>
          <w:rFonts w:cstheme="minorHAnsi"/>
          <w:b/>
          <w:bCs/>
        </w:rPr>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14:paraId="16041A04" w14:textId="1ECF47D4" w:rsidR="00AE29E3" w:rsidRDefault="00AE29E3" w:rsidP="00AE29E3">
      <w:pPr>
        <w:rPr>
          <w:rFonts w:cstheme="minorHAnsi"/>
          <w:b/>
          <w:bCs/>
        </w:rPr>
      </w:pPr>
    </w:p>
    <w:p w14:paraId="11035B8C" w14:textId="48DBC0EE" w:rsidR="00AE29E3" w:rsidRDefault="00AE29E3" w:rsidP="00AE29E3">
      <w:pPr>
        <w:rPr>
          <w:rFonts w:cstheme="minorHAnsi"/>
          <w:b/>
          <w:bCs/>
        </w:rPr>
      </w:pPr>
    </w:p>
    <w:p w14:paraId="318557B5" w14:textId="63828E26" w:rsidR="00AE29E3" w:rsidRDefault="00AE29E3" w:rsidP="00AE29E3">
      <w:pPr>
        <w:rPr>
          <w:rFonts w:cstheme="minorHAnsi"/>
          <w:b/>
          <w:bCs/>
        </w:rPr>
      </w:pPr>
    </w:p>
    <w:p w14:paraId="22942804" w14:textId="28CFDD9F" w:rsidR="00AE29E3" w:rsidRDefault="00AE29E3" w:rsidP="00AE29E3">
      <w:pPr>
        <w:rPr>
          <w:rFonts w:cstheme="minorHAnsi"/>
          <w:b/>
          <w:bCs/>
        </w:rPr>
      </w:pPr>
    </w:p>
    <w:p w14:paraId="4975F121" w14:textId="4CB06D0F" w:rsidR="00AE29E3" w:rsidRDefault="00AE29E3" w:rsidP="00AE29E3">
      <w:pPr>
        <w:rPr>
          <w:rFonts w:cstheme="minorHAnsi"/>
          <w:b/>
          <w:bCs/>
        </w:rPr>
      </w:pPr>
    </w:p>
    <w:p w14:paraId="2754ABC5" w14:textId="764E7DCE" w:rsidR="00AE29E3" w:rsidRDefault="00AE29E3" w:rsidP="00AE29E3">
      <w:pPr>
        <w:rPr>
          <w:rFonts w:cstheme="minorHAnsi"/>
          <w:b/>
          <w:bCs/>
        </w:rPr>
      </w:pPr>
    </w:p>
    <w:p w14:paraId="3C3D2E7D" w14:textId="122D458F" w:rsidR="00AE29E3" w:rsidRDefault="00AE29E3" w:rsidP="00AE29E3">
      <w:pPr>
        <w:rPr>
          <w:rFonts w:cstheme="minorHAnsi"/>
          <w:b/>
          <w:bCs/>
        </w:rPr>
      </w:pPr>
    </w:p>
    <w:p w14:paraId="1EF1E484" w14:textId="40D86DC6" w:rsidR="00AE29E3" w:rsidRDefault="00AE29E3" w:rsidP="00AE29E3">
      <w:pPr>
        <w:rPr>
          <w:rFonts w:cstheme="minorHAnsi"/>
          <w:b/>
          <w:bCs/>
        </w:rPr>
      </w:pPr>
    </w:p>
    <w:p w14:paraId="347E1EF3" w14:textId="6576288A" w:rsidR="00AE29E3" w:rsidRDefault="00AE29E3" w:rsidP="00AE29E3">
      <w:pPr>
        <w:rPr>
          <w:rFonts w:cstheme="minorHAnsi"/>
          <w:b/>
          <w:bCs/>
        </w:rPr>
      </w:pPr>
    </w:p>
    <w:p w14:paraId="00FE354A" w14:textId="77777777" w:rsidR="00AE29E3" w:rsidRPr="00AE29E3" w:rsidRDefault="00AE29E3" w:rsidP="00AE29E3">
      <w:pPr>
        <w:rPr>
          <w:rFonts w:cstheme="minorHAnsi"/>
          <w:b/>
          <w:bCs/>
        </w:rPr>
      </w:pPr>
    </w:p>
    <w:p w14:paraId="5E7D1578" w14:textId="1BFEE068" w:rsidR="00FB1B9A" w:rsidRPr="00B54590" w:rsidRDefault="00FB1B9A" w:rsidP="00FB1B9A">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402914FB" w14:textId="72B492AF" w:rsidR="00640BE4" w:rsidRDefault="003E01A8" w:rsidP="00483449">
      <w:pPr>
        <w:jc w:val="center"/>
        <w:rPr>
          <w:rStyle w:val="jlqj4b"/>
          <w:lang w:val="bg-BG"/>
        </w:rPr>
      </w:pPr>
      <w:r w:rsidRPr="003E01A8">
        <w:rPr>
          <w:rStyle w:val="jlqj4b"/>
          <w:noProof/>
          <w:lang w:val="bg-BG"/>
        </w:rPr>
        <w:drawing>
          <wp:inline distT="0" distB="0" distL="0" distR="0" wp14:anchorId="3A05826B" wp14:editId="614E7AA9">
            <wp:extent cx="6626225" cy="5497830"/>
            <wp:effectExtent l="19050" t="19050" r="2222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5497830"/>
                    </a:xfrm>
                    <a:prstGeom prst="rect">
                      <a:avLst/>
                    </a:prstGeom>
                    <a:ln>
                      <a:solidFill>
                        <a:schemeClr val="tx1"/>
                      </a:solidFill>
                    </a:ln>
                  </pic:spPr>
                </pic:pic>
              </a:graphicData>
            </a:graphic>
          </wp:inline>
        </w:drawing>
      </w:r>
    </w:p>
    <w:p w14:paraId="146C42CE" w14:textId="184B9CCC" w:rsidR="00A52AAC" w:rsidRDefault="00A52AAC" w:rsidP="00483449">
      <w:pPr>
        <w:jc w:val="center"/>
        <w:rPr>
          <w:rStyle w:val="jlqj4b"/>
          <w:lang w:val="bg-BG"/>
        </w:rPr>
      </w:pPr>
    </w:p>
    <w:p w14:paraId="27CB0E49" w14:textId="33EFC7A2" w:rsidR="00A52AAC" w:rsidRDefault="00A52AAC" w:rsidP="00483449">
      <w:pPr>
        <w:jc w:val="center"/>
        <w:rPr>
          <w:rStyle w:val="jlqj4b"/>
          <w:lang w:val="bg-BG"/>
        </w:rPr>
      </w:pPr>
    </w:p>
    <w:p w14:paraId="10CA65C6" w14:textId="3FAF2131" w:rsidR="00A52AAC" w:rsidRDefault="00A52AAC" w:rsidP="00483449">
      <w:pPr>
        <w:jc w:val="center"/>
        <w:rPr>
          <w:rStyle w:val="jlqj4b"/>
          <w:lang w:val="bg-BG"/>
        </w:rPr>
      </w:pPr>
    </w:p>
    <w:p w14:paraId="3C991A7C" w14:textId="5899DE0A" w:rsidR="00A52AAC" w:rsidRDefault="00A52AAC" w:rsidP="00483449">
      <w:pPr>
        <w:jc w:val="center"/>
        <w:rPr>
          <w:rStyle w:val="jlqj4b"/>
          <w:lang w:val="bg-BG"/>
        </w:rPr>
      </w:pPr>
    </w:p>
    <w:p w14:paraId="21E7FB0E" w14:textId="5B96FE42" w:rsidR="00A52AAC" w:rsidRDefault="00A52AAC" w:rsidP="00483449">
      <w:pPr>
        <w:jc w:val="center"/>
        <w:rPr>
          <w:rStyle w:val="jlqj4b"/>
          <w:lang w:val="bg-BG"/>
        </w:rPr>
      </w:pPr>
    </w:p>
    <w:p w14:paraId="4AA51054" w14:textId="77777777" w:rsidR="00A52AAC" w:rsidRDefault="00A52AAC" w:rsidP="00483449">
      <w:pPr>
        <w:jc w:val="center"/>
        <w:rPr>
          <w:rStyle w:val="jlqj4b"/>
          <w:lang w:val="bg-BG"/>
        </w:rPr>
      </w:pPr>
    </w:p>
    <w:p w14:paraId="12F49DBA" w14:textId="4D53B273" w:rsidR="00F9761C" w:rsidRDefault="00F9761C" w:rsidP="00483449">
      <w:pPr>
        <w:jc w:val="center"/>
        <w:rPr>
          <w:rStyle w:val="jlqj4b"/>
          <w:lang w:val="bg-BG"/>
        </w:rPr>
      </w:pPr>
    </w:p>
    <w:p w14:paraId="1EF1C35D" w14:textId="3BE09B9B" w:rsidR="00F9761C" w:rsidRDefault="00F9761C" w:rsidP="00483449">
      <w:pPr>
        <w:jc w:val="center"/>
        <w:rPr>
          <w:rStyle w:val="jlqj4b"/>
          <w:lang w:val="bg-BG"/>
        </w:rPr>
      </w:pPr>
    </w:p>
    <w:p w14:paraId="32BE5476" w14:textId="4ABB13D3" w:rsidR="00F9761C" w:rsidRDefault="00F9761C" w:rsidP="00483449">
      <w:pPr>
        <w:jc w:val="center"/>
        <w:rPr>
          <w:rStyle w:val="jlqj4b"/>
          <w:lang w:val="bg-BG"/>
        </w:rPr>
      </w:pPr>
    </w:p>
    <w:p w14:paraId="05F46125" w14:textId="77777777" w:rsidR="00F9761C" w:rsidRDefault="00F9761C" w:rsidP="00483449">
      <w:pPr>
        <w:jc w:val="center"/>
        <w:rPr>
          <w:rStyle w:val="jlqj4b"/>
          <w:lang w:val="bg-BG"/>
        </w:rPr>
      </w:pPr>
    </w:p>
    <w:p w14:paraId="283BE9D8" w14:textId="2E795C85" w:rsidR="00E83C82" w:rsidRPr="00B54590" w:rsidRDefault="00E83C82" w:rsidP="00E83C82">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358F92A0"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3E01A8">
        <w:rPr>
          <w:rStyle w:val="jlqj4b"/>
          <w:b/>
        </w:rPr>
        <w:t>cosmetic</w:t>
      </w:r>
      <w:r w:rsidR="00110A52"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4E1E6670" w14:textId="39704500" w:rsidR="005D3F4B" w:rsidRDefault="004215B5" w:rsidP="00357C76">
      <w:pPr>
        <w:rPr>
          <w:rFonts w:eastAsiaTheme="majorEastAsia" w:cstheme="majorBidi"/>
          <w:b/>
          <w:iCs/>
          <w:color w:val="A34A0D"/>
          <w:sz w:val="28"/>
          <w:u w:val="single"/>
        </w:rPr>
      </w:pPr>
      <w:r w:rsidRPr="004215B5">
        <w:rPr>
          <w:rFonts w:eastAsiaTheme="majorEastAsia" w:cstheme="majorBidi"/>
          <w:b/>
          <w:iCs/>
          <w:noProof/>
          <w:color w:val="A34A0D"/>
          <w:sz w:val="28"/>
          <w:u w:val="single"/>
        </w:rPr>
        <w:drawing>
          <wp:inline distT="0" distB="0" distL="0" distR="0" wp14:anchorId="1A8F5697" wp14:editId="6A6DB2A2">
            <wp:extent cx="6626225" cy="7119620"/>
            <wp:effectExtent l="19050" t="19050" r="2222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7119620"/>
                    </a:xfrm>
                    <a:prstGeom prst="rect">
                      <a:avLst/>
                    </a:prstGeom>
                    <a:ln>
                      <a:solidFill>
                        <a:schemeClr val="tx1"/>
                      </a:solidFill>
                    </a:ln>
                  </pic:spPr>
                </pic:pic>
              </a:graphicData>
            </a:graphic>
          </wp:inline>
        </w:drawing>
      </w:r>
    </w:p>
    <w:p w14:paraId="2313ECB7" w14:textId="4E6CE88B" w:rsidR="00A52AAC" w:rsidRDefault="00A52AAC" w:rsidP="00357C76">
      <w:pPr>
        <w:rPr>
          <w:rFonts w:eastAsiaTheme="majorEastAsia" w:cstheme="majorBidi"/>
          <w:b/>
          <w:iCs/>
          <w:color w:val="A34A0D"/>
          <w:sz w:val="28"/>
          <w:u w:val="single"/>
        </w:rPr>
      </w:pPr>
    </w:p>
    <w:p w14:paraId="432201F3" w14:textId="0AB19EDF" w:rsidR="00A52AAC" w:rsidRDefault="00A52AAC" w:rsidP="00357C76">
      <w:pPr>
        <w:rPr>
          <w:rFonts w:eastAsiaTheme="majorEastAsia" w:cstheme="majorBidi"/>
          <w:b/>
          <w:iCs/>
          <w:color w:val="A34A0D"/>
          <w:sz w:val="28"/>
          <w:u w:val="single"/>
        </w:rPr>
      </w:pPr>
    </w:p>
    <w:p w14:paraId="5B289173" w14:textId="3E60CAB6" w:rsidR="00A52AAC" w:rsidRDefault="00A52AAC" w:rsidP="00357C76">
      <w:pPr>
        <w:rPr>
          <w:rFonts w:eastAsiaTheme="majorEastAsia" w:cstheme="majorBidi"/>
          <w:b/>
          <w:iCs/>
          <w:color w:val="A34A0D"/>
          <w:sz w:val="28"/>
          <w:u w:val="single"/>
        </w:rPr>
      </w:pPr>
    </w:p>
    <w:p w14:paraId="224D6B1B" w14:textId="77777777" w:rsidR="00A52AAC" w:rsidRDefault="00A52AAC" w:rsidP="00357C76">
      <w:pPr>
        <w:rPr>
          <w:rFonts w:eastAsiaTheme="majorEastAsia" w:cstheme="majorBidi"/>
          <w:b/>
          <w:iCs/>
          <w:color w:val="A34A0D"/>
          <w:sz w:val="28"/>
          <w:u w:val="single"/>
        </w:rPr>
      </w:pPr>
    </w:p>
    <w:p w14:paraId="7F4CAF06" w14:textId="252CB36D" w:rsidR="006C561A" w:rsidRPr="00C414C5" w:rsidRDefault="006C561A" w:rsidP="006C561A">
      <w:pPr>
        <w:pStyle w:val="Heading4"/>
        <w:rPr>
          <w:rFonts w:cstheme="minorHAnsi"/>
        </w:rPr>
      </w:pPr>
      <w:r w:rsidRPr="00C414C5">
        <w:rPr>
          <w:rFonts w:cstheme="minorHAnsi"/>
        </w:rPr>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483449">
        <w:rPr>
          <w:rFonts w:cstheme="minorHAnsi"/>
        </w:rPr>
        <w:t>recommend</w:t>
      </w:r>
      <w:r w:rsidR="00110A52">
        <w:rPr>
          <w:rFonts w:cstheme="minorHAnsi"/>
        </w:rPr>
        <w:t xml:space="preserve"> </w:t>
      </w:r>
      <w:r w:rsidR="003E01A8">
        <w:rPr>
          <w:rFonts w:cstheme="minorHAnsi"/>
        </w:rPr>
        <w:t>post</w:t>
      </w:r>
      <w:r w:rsidRPr="00C414C5">
        <w:rPr>
          <w:rFonts w:cstheme="minorHAnsi"/>
        </w:rPr>
        <w:t>)</w:t>
      </w:r>
    </w:p>
    <w:p w14:paraId="543E9F7A" w14:textId="75D8FD8F" w:rsidR="009B17C4" w:rsidRDefault="006C561A" w:rsidP="009B17C4">
      <w:pPr>
        <w:rPr>
          <w:rStyle w:val="jlqj4b"/>
          <w:lang w:val="en"/>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BB4E75">
        <w:rPr>
          <w:rStyle w:val="jlqj4b"/>
        </w:rPr>
        <w:t>cosmetic</w:t>
      </w:r>
      <w:r w:rsidR="00110A52">
        <w:rPr>
          <w:rStyle w:val="jlqj4b"/>
          <w:lang w:val="en"/>
        </w:rPr>
        <w:t xml:space="preserve"> </w:t>
      </w:r>
      <w:r w:rsidR="00EF1D70">
        <w:rPr>
          <w:rStyle w:val="jlqj4b"/>
          <w:lang w:val="en"/>
        </w:rPr>
        <w:t>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 xml:space="preserve">not </w:t>
      </w:r>
      <w:proofErr w:type="gramStart"/>
      <w:r w:rsidR="0083537E">
        <w:rPr>
          <w:rStyle w:val="jlqj4b"/>
          <w:b/>
          <w:bCs/>
          <w:lang w:val="en"/>
        </w:rPr>
        <w:t>recommend</w:t>
      </w:r>
      <w:proofErr w:type="gramEnd"/>
      <w:r w:rsidR="00110A52">
        <w:rPr>
          <w:rStyle w:val="jlqj4b"/>
          <w:b/>
          <w:bCs/>
          <w:lang w:val="en"/>
        </w:rPr>
        <w:t xml:space="preserve"> the </w:t>
      </w:r>
      <w:r w:rsidR="00EF1D70">
        <w:rPr>
          <w:rStyle w:val="jlqj4b"/>
          <w:b/>
          <w:bCs/>
          <w:lang w:val="en"/>
        </w:rPr>
        <w:t>post</w:t>
      </w:r>
      <w:r>
        <w:rPr>
          <w:rStyle w:val="jlqj4b"/>
          <w:lang w:val="en"/>
        </w:rPr>
        <w:t xml:space="preserve">, he should see a </w:t>
      </w:r>
      <w:r w:rsidR="0083537E">
        <w:rPr>
          <w:rStyle w:val="jlqj4b"/>
          <w:b/>
          <w:bCs/>
          <w:lang w:val="en"/>
        </w:rPr>
        <w:t>Recommend</w:t>
      </w:r>
      <w:r w:rsidR="00110A52">
        <w:rPr>
          <w:rStyle w:val="jlqj4b"/>
          <w:b/>
          <w:bCs/>
          <w:lang w:val="en"/>
        </w:rPr>
        <w:t xml:space="preserve"> </w:t>
      </w:r>
      <w:r>
        <w:rPr>
          <w:rStyle w:val="jlqj4b"/>
          <w:lang w:val="en"/>
        </w:rPr>
        <w:t>button.</w:t>
      </w:r>
      <w:r w:rsidR="009B17C4">
        <w:rPr>
          <w:rStyle w:val="jlqj4b"/>
          <w:lang w:val="en"/>
        </w:rPr>
        <w:t xml:space="preserve"> Each </w:t>
      </w:r>
      <w:r w:rsidR="009B17C4">
        <w:rPr>
          <w:rStyle w:val="jlqj4b"/>
          <w:b/>
        </w:rPr>
        <w:t>user who is NOT the owner of the current post</w:t>
      </w:r>
      <w:r w:rsidR="009B17C4">
        <w:rPr>
          <w:rStyle w:val="jlqj4b"/>
          <w:lang w:val="en"/>
        </w:rPr>
        <w:t xml:space="preserve"> must be able to click on the </w:t>
      </w:r>
      <w:r w:rsidR="009B17C4" w:rsidRPr="00493FC8">
        <w:rPr>
          <w:rStyle w:val="jlqj4b"/>
          <w:b/>
          <w:lang w:val="en"/>
        </w:rPr>
        <w:t>[</w:t>
      </w:r>
      <w:r w:rsidR="009B17C4">
        <w:rPr>
          <w:rStyle w:val="jlqj4b"/>
          <w:b/>
          <w:lang w:val="en"/>
        </w:rPr>
        <w:t>Recommend</w:t>
      </w:r>
      <w:r w:rsidR="009B17C4" w:rsidRPr="00493FC8">
        <w:rPr>
          <w:rStyle w:val="jlqj4b"/>
          <w:b/>
          <w:lang w:val="en"/>
        </w:rPr>
        <w:t>]</w:t>
      </w:r>
      <w:r w:rsidR="009B17C4">
        <w:rPr>
          <w:rStyle w:val="jlqj4b"/>
          <w:lang w:val="en"/>
        </w:rPr>
        <w:t xml:space="preserve"> button </w:t>
      </w:r>
      <w:r w:rsidR="009B17C4">
        <w:rPr>
          <w:rStyle w:val="jlqj4b"/>
        </w:rPr>
        <w:t>and</w:t>
      </w:r>
      <w:r w:rsidR="009B17C4">
        <w:rPr>
          <w:rStyle w:val="jlqj4b"/>
          <w:lang w:val="en"/>
        </w:rPr>
        <w:t xml:space="preserve"> </w:t>
      </w:r>
      <w:r w:rsidR="009B17C4">
        <w:rPr>
          <w:rStyle w:val="jlqj4b"/>
          <w:b/>
          <w:lang w:val="en"/>
        </w:rPr>
        <w:t>recommend</w:t>
      </w:r>
      <w:r w:rsidR="009B17C4" w:rsidRPr="00493FC8">
        <w:rPr>
          <w:rStyle w:val="jlqj4b"/>
          <w:b/>
          <w:lang w:val="en"/>
        </w:rPr>
        <w:t xml:space="preserve"> current </w:t>
      </w:r>
      <w:r w:rsidR="00BB4E75">
        <w:rPr>
          <w:rStyle w:val="jlqj4b"/>
          <w:b/>
          <w:lang w:val="en"/>
        </w:rPr>
        <w:t>cosmetic</w:t>
      </w:r>
      <w:r w:rsidR="009B17C4">
        <w:rPr>
          <w:rStyle w:val="jlqj4b"/>
          <w:lang w:val="en"/>
        </w:rPr>
        <w:t xml:space="preserve">. If </w:t>
      </w:r>
      <w:r w:rsidR="009B17C4" w:rsidRPr="003006C0">
        <w:rPr>
          <w:rStyle w:val="jlqj4b"/>
          <w:b/>
          <w:bCs/>
          <w:lang w:val="en"/>
        </w:rPr>
        <w:t>successful</w:t>
      </w:r>
      <w:r w:rsidR="009B17C4">
        <w:rPr>
          <w:rStyle w:val="jlqj4b"/>
          <w:lang w:val="en"/>
        </w:rPr>
        <w:t xml:space="preserve">, redirect the user to the </w:t>
      </w:r>
      <w:r w:rsidR="009B17C4" w:rsidRPr="00B61219">
        <w:rPr>
          <w:rStyle w:val="jlqj4b"/>
          <w:b/>
          <w:lang w:val="en"/>
        </w:rPr>
        <w:t xml:space="preserve">current </w:t>
      </w:r>
      <w:r w:rsidR="00A67678">
        <w:rPr>
          <w:rStyle w:val="jlqj4b"/>
          <w:b/>
          <w:lang w:val="en"/>
        </w:rPr>
        <w:t>product</w:t>
      </w:r>
      <w:r w:rsidR="009B17C4" w:rsidRPr="00B61219">
        <w:rPr>
          <w:rStyle w:val="jlqj4b"/>
          <w:b/>
          <w:lang w:val="en"/>
        </w:rPr>
        <w:t xml:space="preserve"> </w:t>
      </w:r>
      <w:r w:rsidR="009B17C4">
        <w:rPr>
          <w:rStyle w:val="jlqj4b"/>
          <w:b/>
          <w:lang w:val="en"/>
        </w:rPr>
        <w:t xml:space="preserve">post </w:t>
      </w:r>
      <w:r w:rsidR="009B17C4" w:rsidRPr="00B61219">
        <w:rPr>
          <w:rStyle w:val="jlqj4b"/>
          <w:b/>
          <w:lang w:val="en"/>
        </w:rPr>
        <w:t>details page</w:t>
      </w:r>
      <w:r w:rsidR="009B17C4">
        <w:rPr>
          <w:rStyle w:val="jlqj4b"/>
          <w:lang w:val="en"/>
        </w:rPr>
        <w:t>.</w:t>
      </w:r>
    </w:p>
    <w:p w14:paraId="7AC96157" w14:textId="3F2192E9" w:rsidR="00C414C5" w:rsidRPr="00C414C5" w:rsidRDefault="009B17C4" w:rsidP="00357C76">
      <w:pPr>
        <w:rPr>
          <w:lang w:val="bg-BG"/>
        </w:rPr>
      </w:pPr>
      <w:r>
        <w:t xml:space="preserve">A user who is owner of the </w:t>
      </w:r>
      <w:r w:rsidR="00A67678">
        <w:t>post</w:t>
      </w:r>
      <w:r>
        <w:t xml:space="preserve"> should </w:t>
      </w:r>
      <w:r w:rsidRPr="00CF3CC0">
        <w:rPr>
          <w:b/>
          <w:bCs/>
        </w:rPr>
        <w:t>NOT</w:t>
      </w:r>
      <w:r>
        <w:t xml:space="preserve"> be able to reach this functionality by typing its URL (e.g. "http://localhost:3000/</w:t>
      </w:r>
      <w:r w:rsidR="00BB4E75">
        <w:t>cosmetics</w:t>
      </w:r>
      <w:r>
        <w:t>/recommend/1234") in the browser address bar.</w:t>
      </w:r>
    </w:p>
    <w:p w14:paraId="21978C35" w14:textId="0F12AD20" w:rsidR="005D3F4B" w:rsidRDefault="00BB4E75" w:rsidP="008D7583">
      <w:pPr>
        <w:jc w:val="center"/>
        <w:rPr>
          <w:rFonts w:eastAsiaTheme="majorEastAsia" w:cstheme="majorBidi"/>
          <w:b/>
          <w:iCs/>
          <w:color w:val="A34A0D"/>
          <w:sz w:val="28"/>
          <w:u w:val="single"/>
        </w:rPr>
      </w:pPr>
      <w:r w:rsidRPr="00BB4E75">
        <w:rPr>
          <w:rFonts w:eastAsiaTheme="majorEastAsia" w:cstheme="majorBidi"/>
          <w:b/>
          <w:iCs/>
          <w:noProof/>
          <w:color w:val="A34A0D"/>
          <w:sz w:val="28"/>
          <w:u w:val="single"/>
        </w:rPr>
        <w:lastRenderedPageBreak/>
        <w:drawing>
          <wp:inline distT="0" distB="0" distL="0" distR="0" wp14:anchorId="2D78B702" wp14:editId="4D05E1A2">
            <wp:extent cx="6626225" cy="5697855"/>
            <wp:effectExtent l="19050" t="19050" r="22225"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5697855"/>
                    </a:xfrm>
                    <a:prstGeom prst="rect">
                      <a:avLst/>
                    </a:prstGeom>
                    <a:ln>
                      <a:solidFill>
                        <a:schemeClr val="tx1"/>
                      </a:solidFill>
                    </a:ln>
                  </pic:spPr>
                </pic:pic>
              </a:graphicData>
            </a:graphic>
          </wp:inline>
        </w:drawing>
      </w:r>
    </w:p>
    <w:p w14:paraId="5A884E95" w14:textId="3A3B9F8B" w:rsidR="00A52AAC" w:rsidRDefault="00A52AAC" w:rsidP="008D7583">
      <w:pPr>
        <w:jc w:val="center"/>
        <w:rPr>
          <w:rFonts w:eastAsiaTheme="majorEastAsia" w:cstheme="majorBidi"/>
          <w:b/>
          <w:iCs/>
          <w:color w:val="A34A0D"/>
          <w:sz w:val="28"/>
          <w:u w:val="single"/>
        </w:rPr>
      </w:pPr>
    </w:p>
    <w:p w14:paraId="1C64632D" w14:textId="523D7A5B" w:rsidR="00A52AAC" w:rsidRDefault="00A52AAC" w:rsidP="008D7583">
      <w:pPr>
        <w:jc w:val="center"/>
        <w:rPr>
          <w:rFonts w:eastAsiaTheme="majorEastAsia" w:cstheme="majorBidi"/>
          <w:b/>
          <w:iCs/>
          <w:color w:val="A34A0D"/>
          <w:sz w:val="28"/>
          <w:u w:val="single"/>
        </w:rPr>
      </w:pPr>
    </w:p>
    <w:p w14:paraId="1B8BDA11" w14:textId="5F396BF5" w:rsidR="00A52AAC" w:rsidRDefault="00A52AAC" w:rsidP="008D7583">
      <w:pPr>
        <w:jc w:val="center"/>
        <w:rPr>
          <w:rFonts w:eastAsiaTheme="majorEastAsia" w:cstheme="majorBidi"/>
          <w:b/>
          <w:iCs/>
          <w:color w:val="A34A0D"/>
          <w:sz w:val="28"/>
          <w:u w:val="single"/>
        </w:rPr>
      </w:pPr>
    </w:p>
    <w:p w14:paraId="38EF6F2B" w14:textId="5488A44E" w:rsidR="00A52AAC" w:rsidRDefault="00A52AAC" w:rsidP="008D7583">
      <w:pPr>
        <w:jc w:val="center"/>
        <w:rPr>
          <w:rFonts w:eastAsiaTheme="majorEastAsia" w:cstheme="majorBidi"/>
          <w:b/>
          <w:iCs/>
          <w:color w:val="A34A0D"/>
          <w:sz w:val="28"/>
          <w:u w:val="single"/>
        </w:rPr>
      </w:pPr>
    </w:p>
    <w:p w14:paraId="19141C74" w14:textId="77777777" w:rsidR="00A52AAC" w:rsidRDefault="00A52AAC" w:rsidP="008D7583">
      <w:pPr>
        <w:jc w:val="center"/>
        <w:rPr>
          <w:rFonts w:eastAsiaTheme="majorEastAsia" w:cstheme="majorBidi"/>
          <w:b/>
          <w:iCs/>
          <w:color w:val="A34A0D"/>
          <w:sz w:val="28"/>
          <w:u w:val="single"/>
        </w:rPr>
      </w:pPr>
    </w:p>
    <w:p w14:paraId="3D52BE51" w14:textId="1310CFFC" w:rsidR="006C561A" w:rsidRPr="00C414C5" w:rsidRDefault="006C561A" w:rsidP="006C561A">
      <w:pPr>
        <w:pStyle w:val="Heading4"/>
        <w:rPr>
          <w:rFonts w:cstheme="minorHAnsi"/>
        </w:rPr>
      </w:pPr>
      <w:r w:rsidRPr="00C414C5">
        <w:rPr>
          <w:rFonts w:cstheme="minorHAnsi"/>
        </w:rPr>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4B688A">
        <w:rPr>
          <w:rStyle w:val="jlqj4b"/>
          <w:lang w:val="en"/>
        </w:rPr>
        <w:t>recommend</w:t>
      </w:r>
      <w:r w:rsidR="00B061E4">
        <w:rPr>
          <w:rStyle w:val="jlqj4b"/>
          <w:lang w:val="en"/>
        </w:rPr>
        <w:t xml:space="preserve"> </w:t>
      </w:r>
      <w:r w:rsidR="00A02D0B">
        <w:rPr>
          <w:rStyle w:val="jlqj4b"/>
          <w:lang w:val="en"/>
        </w:rPr>
        <w:t>cosmetic</w:t>
      </w:r>
      <w:r w:rsidR="004B688A">
        <w:rPr>
          <w:rStyle w:val="jlqj4b"/>
          <w:lang w:val="en"/>
        </w:rPr>
        <w:t xml:space="preserve"> </w:t>
      </w:r>
      <w:r w:rsidR="008A0024">
        <w:rPr>
          <w:rStyle w:val="jlqj4b"/>
          <w:lang w:val="en"/>
        </w:rPr>
        <w:t>post</w:t>
      </w:r>
      <w:r w:rsidRPr="00C414C5">
        <w:rPr>
          <w:rFonts w:cstheme="minorHAnsi"/>
        </w:rPr>
        <w:t>)</w:t>
      </w:r>
    </w:p>
    <w:p w14:paraId="0BC754D6" w14:textId="66A4EAAC" w:rsidR="006C561A" w:rsidRDefault="006C561A" w:rsidP="00357C76">
      <w:pPr>
        <w:rPr>
          <w:noProof/>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4B688A">
        <w:rPr>
          <w:rStyle w:val="jlqj4b"/>
          <w:b/>
          <w:lang w:val="en"/>
        </w:rPr>
        <w:t>recommend</w:t>
      </w:r>
      <w:r w:rsidR="00A43324">
        <w:rPr>
          <w:rStyle w:val="jlqj4b"/>
          <w:b/>
          <w:lang w:val="en"/>
        </w:rPr>
        <w:t xml:space="preserve"> the </w:t>
      </w:r>
      <w:r w:rsidR="00BB4E75">
        <w:rPr>
          <w:rStyle w:val="jlqj4b"/>
          <w:b/>
          <w:lang w:val="en"/>
        </w:rPr>
        <w:t>cosmetic</w:t>
      </w:r>
      <w:r w:rsidR="00960D3C">
        <w:rPr>
          <w:rStyle w:val="jlqj4b"/>
          <w:b/>
          <w:lang w:val="en"/>
        </w:rPr>
        <w:t xml:space="preserve"> post</w:t>
      </w:r>
      <w:r>
        <w:rPr>
          <w:rStyle w:val="jlqj4b"/>
          <w:lang w:val="en"/>
        </w:rPr>
        <w:t xml:space="preserve">, he should see </w:t>
      </w:r>
      <w:r w:rsidRPr="006C561A">
        <w:rPr>
          <w:rStyle w:val="jlqj4b"/>
          <w:b/>
          <w:lang w:val="en"/>
        </w:rPr>
        <w:t>[</w:t>
      </w:r>
      <w:r w:rsidR="004B688A" w:rsidRPr="004B688A">
        <w:rPr>
          <w:rStyle w:val="jlqj4b"/>
          <w:rFonts w:ascii="Consolas" w:hAnsi="Consolas"/>
          <w:b/>
          <w:lang w:val="en"/>
        </w:rPr>
        <w:t>You</w:t>
      </w:r>
      <w:r w:rsidR="00AD11E4">
        <w:rPr>
          <w:rStyle w:val="jlqj4b"/>
          <w:rFonts w:ascii="Consolas" w:hAnsi="Consolas"/>
          <w:b/>
          <w:lang w:val="bg-BG"/>
        </w:rPr>
        <w:t>'</w:t>
      </w:r>
      <w:proofErr w:type="spellStart"/>
      <w:r w:rsidR="00AD11E4">
        <w:rPr>
          <w:rStyle w:val="jlqj4b"/>
          <w:rFonts w:ascii="Consolas" w:hAnsi="Consolas"/>
          <w:b/>
        </w:rPr>
        <w:t>ve</w:t>
      </w:r>
      <w:proofErr w:type="spellEnd"/>
      <w:r w:rsidR="004B688A" w:rsidRPr="004B688A">
        <w:rPr>
          <w:rStyle w:val="jlqj4b"/>
          <w:rFonts w:ascii="Consolas" w:hAnsi="Consolas"/>
          <w:b/>
          <w:lang w:val="en"/>
        </w:rPr>
        <w:t xml:space="preserve"> already recommended </w:t>
      </w:r>
      <w:r w:rsidR="004B688A">
        <w:rPr>
          <w:rStyle w:val="jlqj4b"/>
          <w:rFonts w:ascii="Consolas" w:hAnsi="Consolas"/>
          <w:b/>
          <w:lang w:val="en"/>
        </w:rPr>
        <w:t>this</w:t>
      </w:r>
      <w:r w:rsidR="004B688A" w:rsidRPr="004B688A">
        <w:rPr>
          <w:rStyle w:val="jlqj4b"/>
          <w:rFonts w:ascii="Consolas" w:hAnsi="Consolas"/>
          <w:b/>
          <w:lang w:val="en"/>
        </w:rPr>
        <w:t xml:space="preserve"> </w:t>
      </w:r>
      <w:r w:rsidR="00BB4E75">
        <w:rPr>
          <w:rStyle w:val="jlqj4b"/>
          <w:rFonts w:ascii="Consolas" w:hAnsi="Consolas"/>
          <w:b/>
          <w:lang w:val="en"/>
        </w:rPr>
        <w:t>product</w:t>
      </w:r>
      <w:r w:rsidR="004B688A" w:rsidRPr="004B688A">
        <w:rPr>
          <w:rStyle w:val="jlqj4b"/>
          <w:rFonts w:ascii="Consolas" w:hAnsi="Consolas"/>
          <w:b/>
          <w:lang w:val="en"/>
        </w:rPr>
        <w:t>!</w:t>
      </w:r>
      <w:r w:rsidR="00015A8C">
        <w:rPr>
          <w:rStyle w:val="jlqj4b"/>
          <w:rFonts w:ascii="Consolas" w:hAnsi="Consolas"/>
          <w:b/>
          <w:lang w:val="en"/>
        </w:rPr>
        <w:t xml:space="preserve">] </w:t>
      </w:r>
      <w:r w:rsidR="00015A8C">
        <w:rPr>
          <w:rStyle w:val="jlqj4b"/>
          <w:rFonts w:cstheme="minorHAnsi"/>
          <w:bCs/>
          <w:lang w:val="en"/>
        </w:rPr>
        <w:t xml:space="preserve">and </w:t>
      </w:r>
      <w:r w:rsidR="00015A8C" w:rsidRPr="00015A8C">
        <w:rPr>
          <w:rStyle w:val="jlqj4b"/>
          <w:rFonts w:cstheme="minorHAnsi"/>
          <w:b/>
          <w:lang w:val="en"/>
        </w:rPr>
        <w:t>People Who Recommend</w:t>
      </w:r>
      <w:r w:rsidR="00015A8C">
        <w:rPr>
          <w:rStyle w:val="jlqj4b"/>
          <w:rFonts w:cstheme="minorHAnsi"/>
          <w:bCs/>
          <w:lang w:val="en"/>
        </w:rPr>
        <w:t xml:space="preserve"> must increase by one.</w:t>
      </w:r>
    </w:p>
    <w:p w14:paraId="065DAF55" w14:textId="31B59CF4" w:rsidR="00BB4E75" w:rsidRDefault="00BB4E75" w:rsidP="00357C76">
      <w:pPr>
        <w:rPr>
          <w:rFonts w:eastAsiaTheme="majorEastAsia" w:cstheme="majorBidi"/>
          <w:b/>
          <w:iCs/>
          <w:color w:val="A34A0D"/>
          <w:sz w:val="28"/>
          <w:u w:val="single"/>
        </w:rPr>
      </w:pPr>
      <w:r w:rsidRPr="00BB4E75">
        <w:rPr>
          <w:rFonts w:eastAsiaTheme="majorEastAsia" w:cstheme="majorBidi"/>
          <w:b/>
          <w:iCs/>
          <w:noProof/>
          <w:color w:val="A34A0D"/>
          <w:sz w:val="28"/>
          <w:u w:val="single"/>
        </w:rPr>
        <w:lastRenderedPageBreak/>
        <w:drawing>
          <wp:inline distT="0" distB="0" distL="0" distR="0" wp14:anchorId="1F530EEA" wp14:editId="4E31C48C">
            <wp:extent cx="6626225" cy="5697855"/>
            <wp:effectExtent l="19050" t="19050" r="2222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5697855"/>
                    </a:xfrm>
                    <a:prstGeom prst="rect">
                      <a:avLst/>
                    </a:prstGeom>
                    <a:ln>
                      <a:solidFill>
                        <a:schemeClr val="tx1"/>
                      </a:solidFill>
                    </a:ln>
                  </pic:spPr>
                </pic:pic>
              </a:graphicData>
            </a:graphic>
          </wp:inline>
        </w:drawing>
      </w:r>
    </w:p>
    <w:p w14:paraId="4F29E81A" w14:textId="02474E70" w:rsidR="00493FC8" w:rsidRPr="004D7FAE" w:rsidRDefault="00493FC8" w:rsidP="00493FC8">
      <w:pPr>
        <w:pStyle w:val="Heading4"/>
        <w:rPr>
          <w:rFonts w:cstheme="minorHAnsi"/>
        </w:rPr>
      </w:pPr>
      <w:r w:rsidRPr="004D7FAE">
        <w:rPr>
          <w:rFonts w:cstheme="minorHAnsi"/>
        </w:rPr>
        <w:t xml:space="preserve">Delete </w:t>
      </w:r>
      <w:r w:rsidR="0081145C">
        <w:rPr>
          <w:rFonts w:cstheme="minorHAnsi"/>
        </w:rPr>
        <w:t>Cosmetic</w:t>
      </w:r>
      <w:r w:rsidR="00CF248C">
        <w:rPr>
          <w:rFonts w:cstheme="minorHAnsi"/>
        </w:rPr>
        <w:t xml:space="preserve">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3A35A613"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81145C">
        <w:rPr>
          <w:rStyle w:val="jlqj4b"/>
          <w:lang w:val="en"/>
        </w:rPr>
        <w:t>product</w:t>
      </w:r>
      <w:r w:rsidR="00CF248C">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 xml:space="preserve">delete the current </w:t>
      </w:r>
      <w:r w:rsidR="0081145C">
        <w:rPr>
          <w:rStyle w:val="jlqj4b"/>
          <w:b/>
          <w:lang w:val="en"/>
        </w:rPr>
        <w:t>post</w:t>
      </w:r>
      <w:r w:rsidR="00BA2E9E">
        <w:rPr>
          <w:rStyle w:val="jlqj4b"/>
          <w:lang w:val="en"/>
        </w:rPr>
        <w:t xml:space="preserve"> </w:t>
      </w:r>
      <w:r>
        <w:rPr>
          <w:rStyle w:val="jlqj4b"/>
          <w:lang w:val="en"/>
        </w:rPr>
        <w:t xml:space="preserve">from the </w:t>
      </w:r>
      <w:r w:rsidR="001B0D26">
        <w:rPr>
          <w:rStyle w:val="jlqj4b"/>
        </w:rPr>
        <w:t>d</w:t>
      </w:r>
      <w:proofErr w:type="spellStart"/>
      <w:r>
        <w:rPr>
          <w:rStyle w:val="jlqj4b"/>
          <w:lang w:val="en"/>
        </w:rPr>
        <w:t>atabase</w:t>
      </w:r>
      <w:proofErr w:type="spellEnd"/>
      <w:r w:rsidR="001B0D26">
        <w:rPr>
          <w:rStyle w:val="jlqj4b"/>
          <w:lang w:val="en"/>
        </w:rPr>
        <w:t>. After this</w:t>
      </w:r>
      <w:r w:rsidR="00A97D09">
        <w:rPr>
          <w:rStyle w:val="jlqj4b"/>
          <w:lang w:val="en"/>
        </w:rPr>
        <w:t>,</w:t>
      </w:r>
      <w:r>
        <w:rPr>
          <w:rStyle w:val="jlqj4b"/>
          <w:lang w:val="en"/>
        </w:rPr>
        <w:t xml:space="preserve"> the user must be redirected to the </w:t>
      </w:r>
      <w:r w:rsidR="0081145C">
        <w:rPr>
          <w:rStyle w:val="jlqj4b"/>
          <w:b/>
          <w:bCs/>
          <w:lang w:val="en"/>
        </w:rPr>
        <w:t>Product</w:t>
      </w:r>
      <w:r w:rsidR="00CF248C">
        <w:rPr>
          <w:rFonts w:cstheme="minorHAnsi"/>
        </w:rPr>
        <w:t xml:space="preserve"> </w:t>
      </w:r>
      <w:r w:rsidRPr="00B61219">
        <w:rPr>
          <w:rStyle w:val="jlqj4b"/>
          <w:lang w:val="en"/>
        </w:rPr>
        <w:t>page</w:t>
      </w:r>
      <w:r>
        <w:rPr>
          <w:rStyle w:val="jlqj4b"/>
          <w:lang w:val="en"/>
        </w:rPr>
        <w:t>.</w:t>
      </w:r>
    </w:p>
    <w:p w14:paraId="4B3B673B" w14:textId="339458FF" w:rsidR="00C4450D" w:rsidRDefault="00C4450D" w:rsidP="00357C76">
      <w:r>
        <w:t xml:space="preserve">A user who is not the owner of the </w:t>
      </w:r>
      <w:r w:rsidR="00A67678">
        <w:t>post</w:t>
      </w:r>
      <w:r w:rsidR="00F34393">
        <w:t xml:space="preserve"> </w:t>
      </w:r>
      <w:r>
        <w:t xml:space="preserve">should </w:t>
      </w:r>
      <w:r w:rsidRPr="00CF3CC0">
        <w:rPr>
          <w:b/>
          <w:bCs/>
        </w:rPr>
        <w:t>NOT</w:t>
      </w:r>
      <w:r>
        <w:t xml:space="preserve"> be able to reach this functionality by typing its URL (e.g. </w:t>
      </w:r>
      <w:r w:rsidR="00A477BF">
        <w:t>"</w:t>
      </w:r>
      <w:r>
        <w:t>http://localhost:300</w:t>
      </w:r>
      <w:r w:rsidR="00C82A47">
        <w:t>0</w:t>
      </w:r>
      <w:r>
        <w:t>/</w:t>
      </w:r>
      <w:r w:rsidR="0081145C">
        <w:t>cosmetics</w:t>
      </w:r>
      <w:r>
        <w:t>/delete/1234</w:t>
      </w:r>
      <w:r w:rsidR="00A477BF">
        <w:t>"</w:t>
      </w:r>
      <w:r>
        <w:t xml:space="preserve">) in the browser address bar. </w:t>
      </w:r>
    </w:p>
    <w:p w14:paraId="5D26F3B8" w14:textId="3A60C5D1" w:rsidR="00A52AAC" w:rsidRDefault="00A52AAC" w:rsidP="00357C76"/>
    <w:p w14:paraId="2D91B2F3" w14:textId="498AEDD1" w:rsidR="00A52AAC" w:rsidRDefault="00A52AAC" w:rsidP="00357C76"/>
    <w:p w14:paraId="71D24716" w14:textId="2AFE00DE" w:rsidR="00A52AAC" w:rsidRDefault="00A52AAC" w:rsidP="00357C76"/>
    <w:p w14:paraId="6D741173" w14:textId="77777777" w:rsidR="00A52AAC" w:rsidRPr="00154BA7" w:rsidRDefault="00A52AAC" w:rsidP="00357C76"/>
    <w:p w14:paraId="537E7B9A" w14:textId="2353201F" w:rsidR="00183F87" w:rsidRPr="00A94C93" w:rsidRDefault="00183F87" w:rsidP="00183F87">
      <w:pPr>
        <w:pStyle w:val="Heading4"/>
        <w:rPr>
          <w:rFonts w:cstheme="minorHAnsi"/>
        </w:rPr>
      </w:pPr>
      <w:r w:rsidRPr="003E28A4">
        <w:rPr>
          <w:rFonts w:cstheme="minorHAnsi"/>
        </w:rPr>
        <w:lastRenderedPageBreak/>
        <w:t xml:space="preserve">Edit </w:t>
      </w:r>
      <w:r w:rsidR="0081145C">
        <w:rPr>
          <w:rFonts w:cstheme="minorHAnsi"/>
        </w:rPr>
        <w:t>Product</w:t>
      </w:r>
      <w:r w:rsidR="00CF248C">
        <w:rPr>
          <w:rFonts w:cstheme="minorHAnsi"/>
        </w:rPr>
        <w:t xml:space="preserve">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39C4C73C"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w:t>
      </w:r>
      <w:commentRangeStart w:id="4"/>
      <w:r>
        <w:rPr>
          <w:rStyle w:val="jlqj4b"/>
          <w:lang w:val="en"/>
        </w:rPr>
        <w:t xml:space="preserve">all </w:t>
      </w:r>
      <w:r w:rsidR="00B61219">
        <w:rPr>
          <w:rStyle w:val="jlqj4b"/>
          <w:lang w:val="en"/>
        </w:rPr>
        <w:t xml:space="preserve">fields being populated with </w:t>
      </w:r>
      <w:r w:rsidR="0081145C">
        <w:rPr>
          <w:rStyle w:val="jlqj4b"/>
          <w:lang w:val="en"/>
        </w:rPr>
        <w:t>product</w:t>
      </w:r>
      <w:r w:rsidR="00510BAE">
        <w:rPr>
          <w:rStyle w:val="jlqj4b"/>
          <w:lang w:val="en"/>
        </w:rPr>
        <w:t xml:space="preserve"> </w:t>
      </w:r>
      <w:r>
        <w:rPr>
          <w:rStyle w:val="jlqj4b"/>
          <w:lang w:val="en"/>
        </w:rPr>
        <w:t>data</w:t>
      </w:r>
      <w:commentRangeEnd w:id="4"/>
      <w:r w:rsidR="00926789">
        <w:rPr>
          <w:rStyle w:val="CommentReference"/>
        </w:rPr>
        <w:commentReference w:id="4"/>
      </w:r>
      <w:r>
        <w:rPr>
          <w:rStyle w:val="jlqj4b"/>
          <w:lang w:val="en"/>
        </w:rPr>
        <w:t>.</w:t>
      </w:r>
      <w:r>
        <w:rPr>
          <w:rStyle w:val="viiyi"/>
          <w:lang w:val="en"/>
        </w:rPr>
        <w:t xml:space="preserve"> </w:t>
      </w:r>
      <w:r>
        <w:rPr>
          <w:rStyle w:val="jlqj4b"/>
          <w:lang w:val="en"/>
        </w:rPr>
        <w:t>It contains a form with input fields for all relevant properties.</w:t>
      </w:r>
      <w:r>
        <w:rPr>
          <w:rStyle w:val="viiyi"/>
          <w:lang w:val="en"/>
        </w:rPr>
        <w:t xml:space="preserve"> </w:t>
      </w:r>
      <w:commentRangeStart w:id="5"/>
      <w:r>
        <w:rPr>
          <w:rStyle w:val="jlqj4b"/>
          <w:lang w:val="en"/>
        </w:rPr>
        <w:t xml:space="preserve">If </w:t>
      </w:r>
      <w:r w:rsidRPr="003006C0">
        <w:rPr>
          <w:rStyle w:val="jlqj4b"/>
          <w:b/>
          <w:bCs/>
          <w:lang w:val="en"/>
        </w:rPr>
        <w:t>successful</w:t>
      </w:r>
      <w:commentRangeEnd w:id="5"/>
      <w:r w:rsidR="00926789">
        <w:rPr>
          <w:rStyle w:val="CommentReference"/>
        </w:rPr>
        <w:commentReference w:id="5"/>
      </w:r>
      <w:r>
        <w:rPr>
          <w:rStyle w:val="jlqj4b"/>
          <w:lang w:val="en"/>
        </w:rPr>
        <w:t xml:space="preserve">, redirect the user to the </w:t>
      </w:r>
      <w:r w:rsidRPr="00B61219">
        <w:rPr>
          <w:rStyle w:val="jlqj4b"/>
          <w:b/>
          <w:lang w:val="en"/>
        </w:rPr>
        <w:t xml:space="preserve">current </w:t>
      </w:r>
      <w:r w:rsidR="0081145C">
        <w:rPr>
          <w:rStyle w:val="jlqj4b"/>
          <w:b/>
          <w:lang w:val="en"/>
        </w:rPr>
        <w:t>cosmetic</w:t>
      </w:r>
      <w:r w:rsidR="00510BAE"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2B475AE5" w:rsidR="00C4450D" w:rsidRPr="00154BA7" w:rsidRDefault="00C4450D" w:rsidP="00357C76">
      <w:pPr>
        <w:rPr>
          <w:rStyle w:val="jlqj4b"/>
        </w:rPr>
      </w:pPr>
      <w:r>
        <w:t xml:space="preserve">A user who is not the owner of the </w:t>
      </w:r>
      <w:r w:rsidR="00A67678">
        <w:t>posts</w:t>
      </w:r>
      <w:r w:rsidR="007951B4">
        <w:t xml:space="preserve"> </w:t>
      </w:r>
      <w:r>
        <w:t xml:space="preserve">should </w:t>
      </w:r>
      <w:r w:rsidRPr="00CF3CC0">
        <w:rPr>
          <w:b/>
          <w:bCs/>
        </w:rPr>
        <w:t>NOT</w:t>
      </w:r>
      <w:r>
        <w:t xml:space="preserve"> be able to reach this page by typing its URL (e.g. </w:t>
      </w:r>
      <w:r w:rsidR="00065C6C">
        <w:t>"</w:t>
      </w:r>
      <w:r>
        <w:t>http://localhost:300</w:t>
      </w:r>
      <w:r w:rsidR="00C82A47">
        <w:t>0</w:t>
      </w:r>
      <w:r>
        <w:t>/</w:t>
      </w:r>
      <w:r w:rsidR="0081145C">
        <w:t>cosmetics</w:t>
      </w:r>
      <w:r>
        <w:t>/edit/1234</w:t>
      </w:r>
      <w:r w:rsidR="00065C6C">
        <w:t>"</w:t>
      </w:r>
      <w:r>
        <w:t xml:space="preserve">) in the browser address bar. </w:t>
      </w:r>
    </w:p>
    <w:p w14:paraId="2874BDAF" w14:textId="578E885D" w:rsidR="00A45076" w:rsidRPr="00A508CE" w:rsidRDefault="003E01A8" w:rsidP="00357C76">
      <w:pPr>
        <w:rPr>
          <w:lang w:val="en"/>
        </w:rPr>
      </w:pPr>
      <w:r w:rsidRPr="003E01A8">
        <w:rPr>
          <w:noProof/>
          <w:lang w:val="en"/>
        </w:rPr>
        <w:drawing>
          <wp:inline distT="0" distB="0" distL="0" distR="0" wp14:anchorId="12122AE2" wp14:editId="3AC052F8">
            <wp:extent cx="6626225" cy="4203700"/>
            <wp:effectExtent l="19050" t="19050" r="22225"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4203700"/>
                    </a:xfrm>
                    <a:prstGeom prst="rect">
                      <a:avLst/>
                    </a:prstGeom>
                    <a:ln>
                      <a:solidFill>
                        <a:schemeClr val="tx1"/>
                      </a:solidFill>
                    </a:ln>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30343A5E"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3E01A8">
        <w:rPr>
          <w:b/>
        </w:rPr>
        <w:t>Products</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3E01A8">
        <w:rPr>
          <w:rStyle w:val="CodeChar"/>
          <w:rFonts w:asciiTheme="minorHAnsi" w:hAnsiTheme="minorHAnsi" w:cstheme="minorHAnsi"/>
        </w:rPr>
        <w:t>cosmetic</w:t>
      </w:r>
      <w:r w:rsidR="00510BAE">
        <w:rPr>
          <w:rStyle w:val="CodeChar"/>
          <w:rFonts w:asciiTheme="minorHAnsi" w:hAnsiTheme="minorHAnsi" w:cstheme="minorHAnsi"/>
        </w:rPr>
        <w:t xml:space="preserve"> </w:t>
      </w:r>
      <w:r w:rsidR="00FC1F3D">
        <w:rPr>
          <w:rStyle w:val="CodeChar"/>
          <w:rFonts w:asciiTheme="minorHAnsi" w:hAnsiTheme="minorHAnsi" w:cstheme="minorHAnsi"/>
        </w:rPr>
        <w:t>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pPr>
        <w:pStyle w:val="ListParagraph"/>
        <w:numPr>
          <w:ilvl w:val="0"/>
          <w:numId w:val="4"/>
        </w:numPr>
        <w:rPr>
          <w:lang w:val="bg-BG"/>
        </w:rPr>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pPr>
        <w:pStyle w:val="ListParagraph"/>
        <w:numPr>
          <w:ilvl w:val="0"/>
          <w:numId w:val="4"/>
        </w:numPr>
        <w:rPr>
          <w:rFonts w:cstheme="minorHAnsi"/>
        </w:rPr>
      </w:pPr>
      <w:r w:rsidRPr="00A94C93">
        <w:rPr>
          <w:rStyle w:val="CodeChar"/>
          <w:rFonts w:asciiTheme="minorHAnsi" w:hAnsiTheme="minorHAnsi" w:cstheme="minorHAnsi"/>
        </w:rPr>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2E03BB37"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210B85">
        <w:rPr>
          <w:rStyle w:val="jlqj4b"/>
          <w:b/>
        </w:rPr>
        <w:t>recommend</w:t>
      </w:r>
      <w:r w:rsidR="001D7159">
        <w:rPr>
          <w:rStyle w:val="jlqj4b"/>
          <w:b/>
        </w:rPr>
        <w:t xml:space="preserve"> </w:t>
      </w:r>
      <w:r w:rsidR="008530AA">
        <w:rPr>
          <w:rStyle w:val="jlqj4b"/>
          <w:b/>
        </w:rPr>
        <w:t>other</w:t>
      </w:r>
      <w:r w:rsidR="00210B85">
        <w:rPr>
          <w:rStyle w:val="jlqj4b"/>
          <w:b/>
        </w:rPr>
        <w:t>'s</w:t>
      </w:r>
      <w:r w:rsidR="002A70E6">
        <w:rPr>
          <w:rStyle w:val="jlqj4b"/>
          <w:b/>
        </w:rPr>
        <w:t xml:space="preserve"> </w:t>
      </w:r>
      <w:r w:rsidR="008530AA">
        <w:rPr>
          <w:rStyle w:val="jlqj4b"/>
          <w:b/>
        </w:rPr>
        <w:t>post</w:t>
      </w:r>
      <w:r w:rsidR="00A45076">
        <w:t>.</w:t>
      </w:r>
    </w:p>
    <w:p w14:paraId="18C09CA5" w14:textId="5C4D242B" w:rsidR="00357C76" w:rsidRPr="00357C76" w:rsidRDefault="00357C76">
      <w:pPr>
        <w:pStyle w:val="ListParagraph"/>
        <w:numPr>
          <w:ilvl w:val="1"/>
          <w:numId w:val="4"/>
        </w:numPr>
        <w:rPr>
          <w:lang w:val="bg-BG"/>
        </w:rPr>
      </w:pPr>
      <w:r w:rsidRPr="00357C76">
        <w:rPr>
          <w:rFonts w:ascii="Consolas" w:hAnsi="Consolas"/>
          <w:b/>
          <w:bCs/>
          <w:noProof/>
        </w:rPr>
        <w:lastRenderedPageBreak/>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652CB9C3"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25D47072"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8C10B6">
        <w:rPr>
          <w:rFonts w:ascii="Consolas" w:hAnsi="Consolas"/>
          <w:b/>
          <w:noProof/>
        </w:rPr>
        <w:t xml:space="preserve">Add </w:t>
      </w:r>
      <w:r w:rsidR="003E01A8">
        <w:rPr>
          <w:rFonts w:ascii="Consolas" w:hAnsi="Consolas"/>
          <w:b/>
          <w:noProof/>
        </w:rPr>
        <w:t>Product</w:t>
      </w:r>
      <w:r w:rsidR="00BA0149">
        <w:rPr>
          <w:rFonts w:ascii="Consolas" w:hAnsi="Consolas"/>
          <w:b/>
          <w:noProof/>
        </w:rPr>
        <w:t xml:space="preserve">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538FD654" w:rsidR="009E2018" w:rsidRPr="003E01A8" w:rsidRDefault="004215B5" w:rsidP="009E2018">
      <w:pPr>
        <w:rPr>
          <w:lang w:val="bg-BG"/>
        </w:rPr>
      </w:pPr>
      <w:r w:rsidRPr="004215B5">
        <w:rPr>
          <w:noProof/>
        </w:rPr>
        <w:drawing>
          <wp:inline distT="0" distB="0" distL="0" distR="0" wp14:anchorId="501E3FBD" wp14:editId="28101C8A">
            <wp:extent cx="6626225" cy="2999105"/>
            <wp:effectExtent l="19050" t="19050" r="22225"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2999105"/>
                    </a:xfrm>
                    <a:prstGeom prst="rect">
                      <a:avLst/>
                    </a:prstGeom>
                    <a:ln>
                      <a:solidFill>
                        <a:schemeClr val="tx1"/>
                      </a:solidFill>
                    </a:ln>
                  </pic:spPr>
                </pic:pic>
              </a:graphicData>
            </a:graphic>
          </wp:inline>
        </w:drawing>
      </w:r>
    </w:p>
    <w:p w14:paraId="6EA8F08E" w14:textId="3A9A231D" w:rsidR="00E25B1C" w:rsidRPr="00E25B1C" w:rsidRDefault="00E25B1C" w:rsidP="009E2018">
      <w:r>
        <w:t xml:space="preserve">The </w:t>
      </w:r>
      <w:r>
        <w:rPr>
          <w:b/>
          <w:bCs/>
        </w:rPr>
        <w:t>Go Back Home</w:t>
      </w:r>
      <w:r w:rsidRPr="0026582F">
        <w:rPr>
          <w:b/>
          <w:bCs/>
        </w:rPr>
        <w:t xml:space="preserve"> </w:t>
      </w:r>
      <w:r>
        <w:t xml:space="preserve">button should be redirected to the </w:t>
      </w:r>
      <w:r>
        <w:rPr>
          <w:b/>
          <w:bCs/>
        </w:rPr>
        <w:t>Home</w:t>
      </w:r>
      <w:r w:rsidRPr="0026582F">
        <w:rPr>
          <w:b/>
          <w:bCs/>
        </w:rPr>
        <w:t xml:space="preserve"> Page</w:t>
      </w:r>
      <w:r>
        <w:t>.</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34854AD3"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1538E8">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9B1099">
        <w:t>"</w:t>
      </w:r>
    </w:p>
    <w:p w14:paraId="2900A7D8" w14:textId="18CE4996" w:rsidR="008D7583" w:rsidRDefault="00003E33" w:rsidP="003E01A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3CE9CD0B" w14:textId="706BF8C2" w:rsidR="00A52AAC" w:rsidRDefault="00A52AAC" w:rsidP="00A52AAC"/>
    <w:p w14:paraId="79331B8A" w14:textId="38B48115" w:rsidR="00A52AAC" w:rsidRDefault="00A52AAC" w:rsidP="00A52AAC"/>
    <w:p w14:paraId="7FC8D785" w14:textId="570101CD" w:rsidR="00A52AAC" w:rsidRDefault="00A52AAC" w:rsidP="00A52AAC"/>
    <w:p w14:paraId="5CAEF24F" w14:textId="3E929C90" w:rsidR="00A52AAC" w:rsidRDefault="00A52AAC" w:rsidP="00A52AAC"/>
    <w:p w14:paraId="198D0E51" w14:textId="536AF046" w:rsidR="00A52AAC" w:rsidRDefault="00A52AAC" w:rsidP="00A52AAC"/>
    <w:p w14:paraId="489085C5" w14:textId="6B68B653" w:rsidR="00A52AAC" w:rsidRDefault="00A52AAC" w:rsidP="00A52AAC"/>
    <w:p w14:paraId="2B276D3D" w14:textId="229683F8" w:rsidR="00A52AAC" w:rsidRDefault="00A52AAC" w:rsidP="00A52AAC"/>
    <w:p w14:paraId="03518D86" w14:textId="6AAF0BA5" w:rsidR="00A52AAC" w:rsidRDefault="00A52AAC" w:rsidP="00A52AAC"/>
    <w:p w14:paraId="585E9B19" w14:textId="4070FCFA" w:rsidR="00A52AAC" w:rsidRDefault="00A52AAC" w:rsidP="00A52AAC"/>
    <w:p w14:paraId="49A5D611" w14:textId="7A121C72" w:rsidR="00A52AAC" w:rsidRDefault="00A52AAC" w:rsidP="00A52AAC"/>
    <w:p w14:paraId="23DA2C30" w14:textId="03DE0123" w:rsidR="00A52AAC" w:rsidRDefault="00A52AAC" w:rsidP="00A52AAC"/>
    <w:p w14:paraId="76DE4B11" w14:textId="48F2C396" w:rsidR="00A52AAC" w:rsidRDefault="00A52AAC" w:rsidP="00A52AAC"/>
    <w:p w14:paraId="24462770" w14:textId="3263B447" w:rsidR="00A52AAC" w:rsidRDefault="00A52AAC" w:rsidP="00A52AAC"/>
    <w:p w14:paraId="3607D14C" w14:textId="77777777" w:rsidR="00A52AAC" w:rsidRPr="00A52AAC" w:rsidRDefault="00A52AAC" w:rsidP="00A52AAC"/>
    <w:p w14:paraId="01A1AF33" w14:textId="22EB1DDB" w:rsidR="00357C76" w:rsidRPr="00357C76" w:rsidRDefault="00357C76" w:rsidP="009E2018">
      <w:pPr>
        <w:pStyle w:val="Heading3"/>
        <w:rPr>
          <w:lang w:val="bg-BG"/>
        </w:rPr>
      </w:pPr>
      <w:r w:rsidRPr="00357C76">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5AE2FBE3"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r w:rsidR="00314EB3">
        <w:rPr>
          <w:rFonts w:cstheme="minorHAnsi"/>
          <w:b/>
          <w:noProof/>
        </w:rPr>
        <w:t>name</w:t>
      </w:r>
      <w:r>
        <w:rPr>
          <w:rFonts w:cstheme="minorHAnsi"/>
          <w:b/>
          <w:noProof/>
        </w:rPr>
        <w:t xml:space="preserve"> </w:t>
      </w:r>
      <w:r>
        <w:rPr>
          <w:rFonts w:cstheme="minorHAnsi"/>
          <w:bCs/>
          <w:noProof/>
        </w:rPr>
        <w:t xml:space="preserve">should be </w:t>
      </w:r>
      <w:r w:rsidR="00314EB3">
        <w:rPr>
          <w:rFonts w:cstheme="minorHAnsi"/>
          <w:b/>
          <w:noProof/>
        </w:rPr>
        <w:t>between</w:t>
      </w:r>
      <w:r>
        <w:rPr>
          <w:rFonts w:cstheme="minorHAnsi"/>
          <w:b/>
          <w:noProof/>
        </w:rPr>
        <w:t xml:space="preserve"> 2 </w:t>
      </w:r>
      <w:r w:rsidR="00314EB3">
        <w:rPr>
          <w:rFonts w:cstheme="minorHAnsi"/>
          <w:b/>
          <w:noProof/>
        </w:rPr>
        <w:t xml:space="preserve">and 20 </w:t>
      </w:r>
      <w:r>
        <w:rPr>
          <w:rFonts w:cstheme="minorHAnsi"/>
          <w:b/>
          <w:noProof/>
        </w:rPr>
        <w:t xml:space="preserve">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000B0267" w14:textId="1BCB2F93" w:rsidR="00A4164D" w:rsidRDefault="00BB4E75" w:rsidP="00463917">
      <w:pPr>
        <w:spacing w:before="120" w:line="240" w:lineRule="auto"/>
        <w:rPr>
          <w:lang w:val="bg-BG"/>
        </w:rPr>
      </w:pPr>
      <w:r w:rsidRPr="00BB4E75">
        <w:rPr>
          <w:noProof/>
          <w:lang w:val="bg-BG"/>
        </w:rPr>
        <w:drawing>
          <wp:inline distT="0" distB="0" distL="0" distR="0" wp14:anchorId="5CECDCDD" wp14:editId="1057F1FC">
            <wp:extent cx="6626225" cy="2999105"/>
            <wp:effectExtent l="19050" t="19050" r="22225"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2999105"/>
                    </a:xfrm>
                    <a:prstGeom prst="rect">
                      <a:avLst/>
                    </a:prstGeom>
                    <a:ln>
                      <a:solidFill>
                        <a:schemeClr val="tx1"/>
                      </a:solidFill>
                    </a:ln>
                  </pic:spPr>
                </pic:pic>
              </a:graphicData>
            </a:graphic>
          </wp:inline>
        </w:drawing>
      </w:r>
    </w:p>
    <w:p w14:paraId="7437524E" w14:textId="095D78D2" w:rsidR="008D7583" w:rsidRDefault="008D7583" w:rsidP="00463917">
      <w:pPr>
        <w:spacing w:before="120" w:line="240" w:lineRule="auto"/>
        <w:rPr>
          <w:lang w:val="bg-BG"/>
        </w:rPr>
      </w:pPr>
    </w:p>
    <w:p w14:paraId="61F0B4C7" w14:textId="6A5421BD" w:rsidR="008D7583" w:rsidRDefault="008D7583" w:rsidP="00463917">
      <w:pPr>
        <w:spacing w:before="120" w:line="240" w:lineRule="auto"/>
        <w:rPr>
          <w:lang w:val="bg-BG"/>
        </w:rPr>
      </w:pPr>
    </w:p>
    <w:p w14:paraId="389F3BA2" w14:textId="4FBF85E0" w:rsidR="008D7583" w:rsidRDefault="008D7583" w:rsidP="00463917">
      <w:pPr>
        <w:spacing w:before="120" w:line="240" w:lineRule="auto"/>
        <w:rPr>
          <w:lang w:val="bg-BG"/>
        </w:rPr>
      </w:pPr>
    </w:p>
    <w:p w14:paraId="017FBBEB" w14:textId="1C58DC2C" w:rsidR="008D7583" w:rsidRDefault="008D7583" w:rsidP="00463917">
      <w:pPr>
        <w:spacing w:before="120" w:line="240" w:lineRule="auto"/>
        <w:rPr>
          <w:lang w:val="bg-BG"/>
        </w:rPr>
      </w:pPr>
    </w:p>
    <w:p w14:paraId="18034780" w14:textId="50DAAB5D" w:rsidR="008D7583" w:rsidRDefault="008D7583" w:rsidP="00463917">
      <w:pPr>
        <w:spacing w:before="120" w:line="240" w:lineRule="auto"/>
        <w:rPr>
          <w:lang w:val="bg-BG"/>
        </w:rPr>
      </w:pPr>
    </w:p>
    <w:p w14:paraId="6FECF745" w14:textId="70D70A8C" w:rsidR="008D7583" w:rsidRDefault="008D7583" w:rsidP="00463917">
      <w:pPr>
        <w:spacing w:before="120" w:line="240" w:lineRule="auto"/>
        <w:rPr>
          <w:lang w:val="bg-BG"/>
        </w:rPr>
      </w:pPr>
    </w:p>
    <w:p w14:paraId="04BCA010" w14:textId="53553B63" w:rsidR="008D7583" w:rsidRDefault="008D7583" w:rsidP="00463917">
      <w:pPr>
        <w:spacing w:before="120" w:line="240" w:lineRule="auto"/>
        <w:rPr>
          <w:lang w:val="bg-BG"/>
        </w:rPr>
      </w:pPr>
    </w:p>
    <w:p w14:paraId="07D419F0" w14:textId="6EF3BEE9" w:rsidR="008D7583" w:rsidRDefault="008D7583" w:rsidP="00463917">
      <w:pPr>
        <w:spacing w:before="120" w:line="240" w:lineRule="auto"/>
        <w:rPr>
          <w:lang w:val="bg-BG"/>
        </w:rPr>
      </w:pPr>
    </w:p>
    <w:p w14:paraId="17EFEFBA" w14:textId="6ACC6871" w:rsidR="008D7583" w:rsidRDefault="008D7583" w:rsidP="00463917">
      <w:pPr>
        <w:spacing w:before="120" w:line="240" w:lineRule="auto"/>
        <w:rPr>
          <w:lang w:val="bg-BG"/>
        </w:rPr>
      </w:pPr>
    </w:p>
    <w:p w14:paraId="3ECFA7E5" w14:textId="3F68C4F2" w:rsidR="008D7583" w:rsidRDefault="008D7583" w:rsidP="00463917">
      <w:pPr>
        <w:spacing w:before="120" w:line="240" w:lineRule="auto"/>
        <w:rPr>
          <w:lang w:val="bg-BG"/>
        </w:rPr>
      </w:pPr>
    </w:p>
    <w:p w14:paraId="31586011" w14:textId="266A3216" w:rsidR="008D7583" w:rsidRDefault="008D7583" w:rsidP="00463917">
      <w:pPr>
        <w:spacing w:before="120" w:line="240" w:lineRule="auto"/>
        <w:rPr>
          <w:lang w:val="bg-BG"/>
        </w:rPr>
      </w:pPr>
    </w:p>
    <w:p w14:paraId="53103B86" w14:textId="30C87319" w:rsidR="008D7583" w:rsidRDefault="008D7583" w:rsidP="00463917">
      <w:pPr>
        <w:spacing w:before="120" w:line="240" w:lineRule="auto"/>
        <w:rPr>
          <w:lang w:val="bg-BG"/>
        </w:rPr>
      </w:pPr>
    </w:p>
    <w:p w14:paraId="14F463BF" w14:textId="7EA34BCF" w:rsidR="008D7583" w:rsidRDefault="008D7583" w:rsidP="00463917">
      <w:pPr>
        <w:spacing w:before="120" w:line="240" w:lineRule="auto"/>
        <w:rPr>
          <w:lang w:val="bg-BG"/>
        </w:rPr>
      </w:pPr>
    </w:p>
    <w:p w14:paraId="59A03198" w14:textId="719B758C" w:rsidR="008D7583" w:rsidRDefault="008D7583" w:rsidP="00463917">
      <w:pPr>
        <w:spacing w:before="120" w:line="240" w:lineRule="auto"/>
        <w:rPr>
          <w:lang w:val="bg-BG"/>
        </w:rPr>
      </w:pPr>
    </w:p>
    <w:p w14:paraId="73F97A30" w14:textId="44D166DE" w:rsidR="008D7583" w:rsidRDefault="008D7583" w:rsidP="00463917">
      <w:pPr>
        <w:spacing w:before="120" w:line="240" w:lineRule="auto"/>
        <w:rPr>
          <w:lang w:val="bg-BG"/>
        </w:rPr>
      </w:pPr>
    </w:p>
    <w:p w14:paraId="30642DFD" w14:textId="0E450680" w:rsidR="008D7583" w:rsidRDefault="008D7583" w:rsidP="00463917">
      <w:pPr>
        <w:spacing w:before="120" w:line="240" w:lineRule="auto"/>
        <w:rPr>
          <w:lang w:val="bg-BG"/>
        </w:rPr>
      </w:pPr>
    </w:p>
    <w:p w14:paraId="091709D6" w14:textId="53E10619" w:rsidR="008D7583" w:rsidRDefault="008D7583" w:rsidP="00463917">
      <w:pPr>
        <w:spacing w:before="120" w:line="240" w:lineRule="auto"/>
        <w:rPr>
          <w:lang w:val="bg-BG"/>
        </w:rPr>
      </w:pPr>
    </w:p>
    <w:p w14:paraId="7AB3BF20" w14:textId="77777777" w:rsidR="008D7583" w:rsidRPr="00BA0149" w:rsidRDefault="008D7583" w:rsidP="00463917">
      <w:pPr>
        <w:spacing w:before="120" w:line="240" w:lineRule="auto"/>
        <w:rPr>
          <w:lang w:val="bg-BG"/>
        </w:rPr>
      </w:pPr>
    </w:p>
    <w:p w14:paraId="30B2091C" w14:textId="1CD8E21A" w:rsidR="00357C76" w:rsidRPr="00C35CF5" w:rsidRDefault="00BB4E75" w:rsidP="00357C76">
      <w:pPr>
        <w:pStyle w:val="Heading3"/>
      </w:pPr>
      <w:r>
        <w:t>Cosmetics</w:t>
      </w:r>
    </w:p>
    <w:p w14:paraId="39145369" w14:textId="0B03115E"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8E5007">
        <w:rPr>
          <w:b/>
          <w:bCs/>
          <w:noProof/>
        </w:rPr>
        <w:t>cosmetic</w:t>
      </w:r>
      <w:r w:rsidR="00463917">
        <w:rPr>
          <w:b/>
          <w:bCs/>
          <w:noProof/>
        </w:rPr>
        <w:t xml:space="preserve"> </w:t>
      </w:r>
      <w:r w:rsidR="00C35CF5">
        <w:rPr>
          <w:b/>
          <w:bCs/>
          <w:noProof/>
        </w:rPr>
        <w:t>post</w:t>
      </w:r>
      <w:r w:rsidRPr="00357C76">
        <w:rPr>
          <w:noProof/>
        </w:rPr>
        <w:t>:</w:t>
      </w:r>
    </w:p>
    <w:p w14:paraId="5BD0AD9F" w14:textId="36413197" w:rsidR="00D25A61" w:rsidRPr="008E5007" w:rsidRDefault="00357C76">
      <w:pPr>
        <w:pStyle w:val="ListParagraph"/>
        <w:numPr>
          <w:ilvl w:val="0"/>
          <w:numId w:val="6"/>
        </w:numPr>
        <w:spacing w:before="120" w:line="240" w:lineRule="auto"/>
        <w:rPr>
          <w:b/>
          <w:bCs/>
          <w:noProof/>
          <w:lang w:val="bg-BG"/>
        </w:rPr>
      </w:pPr>
      <w:r w:rsidRPr="00357C76">
        <w:rPr>
          <w:noProof/>
        </w:rPr>
        <w:t xml:space="preserve">The </w:t>
      </w:r>
      <w:r w:rsidR="008E5007">
        <w:rPr>
          <w:b/>
          <w:noProof/>
        </w:rPr>
        <w:t>Name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05358152" w14:textId="3912CEB6" w:rsidR="008E5007" w:rsidRPr="00314EB3" w:rsidRDefault="008E5007" w:rsidP="008E5007">
      <w:pPr>
        <w:pStyle w:val="ListParagraph"/>
        <w:numPr>
          <w:ilvl w:val="0"/>
          <w:numId w:val="6"/>
        </w:numPr>
        <w:spacing w:before="120" w:line="240" w:lineRule="auto"/>
        <w:rPr>
          <w:b/>
          <w:bCs/>
          <w:noProof/>
          <w:lang w:val="bg-BG"/>
        </w:rPr>
      </w:pPr>
      <w:r w:rsidRPr="00A45076">
        <w:rPr>
          <w:noProof/>
        </w:rPr>
        <w:t>The</w:t>
      </w:r>
      <w:r>
        <w:rPr>
          <w:b/>
          <w:noProof/>
        </w:rPr>
        <w:t xml:space="preserve"> Skin</w:t>
      </w:r>
      <w:r w:rsidRPr="00A45076">
        <w:rPr>
          <w:b/>
          <w:noProof/>
        </w:rPr>
        <w:t xml:space="preserve"> </w:t>
      </w:r>
      <w:r>
        <w:rPr>
          <w:rFonts w:cstheme="minorHAnsi"/>
          <w:bCs/>
          <w:noProof/>
        </w:rPr>
        <w:t xml:space="preserve">should be </w:t>
      </w:r>
      <w:r>
        <w:rPr>
          <w:rFonts w:cstheme="minorHAnsi"/>
          <w:b/>
          <w:noProof/>
        </w:rPr>
        <w:t>between</w:t>
      </w:r>
      <w:r>
        <w:rPr>
          <w:rFonts w:cstheme="minorHAnsi"/>
          <w:bCs/>
          <w:noProof/>
        </w:rPr>
        <w:t xml:space="preserve"> </w:t>
      </w:r>
      <w:r>
        <w:rPr>
          <w:rFonts w:cstheme="minorHAnsi"/>
          <w:b/>
          <w:noProof/>
          <w:lang w:val="bg-BG"/>
        </w:rPr>
        <w:t>10</w:t>
      </w:r>
      <w:r w:rsidRPr="00A94C93">
        <w:rPr>
          <w:rFonts w:cstheme="minorHAnsi"/>
          <w:b/>
          <w:noProof/>
        </w:rPr>
        <w:t xml:space="preserve"> </w:t>
      </w:r>
      <w:r>
        <w:rPr>
          <w:rFonts w:cstheme="minorHAnsi"/>
          <w:b/>
          <w:noProof/>
        </w:rPr>
        <w:t xml:space="preserve">and 100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55BEF886" w14:textId="3DA961CC" w:rsidR="00D57705" w:rsidRPr="00314EB3" w:rsidRDefault="00D57705" w:rsidP="00D57705">
      <w:pPr>
        <w:pStyle w:val="ListParagraph"/>
        <w:numPr>
          <w:ilvl w:val="0"/>
          <w:numId w:val="6"/>
        </w:numPr>
        <w:spacing w:before="120" w:line="240" w:lineRule="auto"/>
        <w:rPr>
          <w:b/>
          <w:bCs/>
          <w:noProof/>
          <w:lang w:val="bg-BG"/>
        </w:rPr>
      </w:pPr>
      <w:r w:rsidRPr="00A45076">
        <w:rPr>
          <w:noProof/>
        </w:rPr>
        <w:t>The</w:t>
      </w:r>
      <w:r>
        <w:rPr>
          <w:b/>
          <w:noProof/>
        </w:rPr>
        <w:t xml:space="preserve"> Description</w:t>
      </w:r>
      <w:r w:rsidRPr="00A45076">
        <w:rPr>
          <w:b/>
          <w:noProof/>
        </w:rPr>
        <w:t xml:space="preserve"> </w:t>
      </w:r>
      <w:r>
        <w:rPr>
          <w:rFonts w:cstheme="minorHAnsi"/>
          <w:bCs/>
          <w:noProof/>
        </w:rPr>
        <w:t xml:space="preserve">should be </w:t>
      </w:r>
      <w:r>
        <w:rPr>
          <w:rFonts w:cstheme="minorHAnsi"/>
          <w:b/>
          <w:noProof/>
        </w:rPr>
        <w:t>between</w:t>
      </w:r>
      <w:r>
        <w:rPr>
          <w:rFonts w:cstheme="minorHAnsi"/>
          <w:bCs/>
          <w:noProof/>
        </w:rPr>
        <w:t xml:space="preserve"> </w:t>
      </w:r>
      <w:r>
        <w:rPr>
          <w:rFonts w:cstheme="minorHAnsi"/>
          <w:b/>
          <w:noProof/>
        </w:rPr>
        <w:t>2</w:t>
      </w:r>
      <w:r>
        <w:rPr>
          <w:rFonts w:cstheme="minorHAnsi"/>
          <w:b/>
          <w:noProof/>
          <w:lang w:val="bg-BG"/>
        </w:rPr>
        <w:t>0</w:t>
      </w:r>
      <w:r w:rsidRPr="00A94C93">
        <w:rPr>
          <w:rFonts w:cstheme="minorHAnsi"/>
          <w:b/>
          <w:noProof/>
        </w:rPr>
        <w:t xml:space="preserve"> </w:t>
      </w:r>
      <w:r>
        <w:rPr>
          <w:rFonts w:cstheme="minorHAnsi"/>
          <w:b/>
          <w:noProof/>
        </w:rPr>
        <w:t xml:space="preserve">and 200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2619A02F" w14:textId="539D6791" w:rsidR="00D57705" w:rsidRPr="00314EB3" w:rsidRDefault="00D57705" w:rsidP="00D57705">
      <w:pPr>
        <w:pStyle w:val="ListParagraph"/>
        <w:numPr>
          <w:ilvl w:val="0"/>
          <w:numId w:val="6"/>
        </w:numPr>
        <w:spacing w:before="120" w:line="240" w:lineRule="auto"/>
        <w:rPr>
          <w:b/>
          <w:bCs/>
          <w:noProof/>
          <w:lang w:val="bg-BG"/>
        </w:rPr>
      </w:pPr>
      <w:r w:rsidRPr="00A45076">
        <w:rPr>
          <w:noProof/>
        </w:rPr>
        <w:t>The</w:t>
      </w:r>
      <w:r>
        <w:rPr>
          <w:b/>
          <w:noProof/>
        </w:rPr>
        <w:t xml:space="preserve"> Ingredients</w:t>
      </w:r>
      <w:r w:rsidRPr="00A45076">
        <w:rPr>
          <w:b/>
          <w:noProof/>
        </w:rPr>
        <w:t xml:space="preserve"> </w:t>
      </w:r>
      <w:r>
        <w:rPr>
          <w:rFonts w:cstheme="minorHAnsi"/>
          <w:bCs/>
          <w:noProof/>
        </w:rPr>
        <w:t xml:space="preserve">should be </w:t>
      </w:r>
      <w:r>
        <w:rPr>
          <w:rFonts w:cstheme="minorHAnsi"/>
          <w:b/>
          <w:noProof/>
        </w:rPr>
        <w:t>between</w:t>
      </w:r>
      <w:r>
        <w:rPr>
          <w:rFonts w:cstheme="minorHAnsi"/>
          <w:bCs/>
          <w:noProof/>
        </w:rPr>
        <w:t xml:space="preserve"> </w:t>
      </w:r>
      <w:r w:rsidRPr="00D57705">
        <w:rPr>
          <w:rFonts w:cstheme="minorHAnsi"/>
          <w:b/>
          <w:noProof/>
        </w:rPr>
        <w:t>2</w:t>
      </w:r>
      <w:r w:rsidRPr="00A94C93">
        <w:rPr>
          <w:rFonts w:cstheme="minorHAnsi"/>
          <w:b/>
          <w:noProof/>
        </w:rPr>
        <w:t xml:space="preserve"> </w:t>
      </w:r>
      <w:r>
        <w:rPr>
          <w:rFonts w:cstheme="minorHAnsi"/>
          <w:b/>
          <w:noProof/>
        </w:rPr>
        <w:t xml:space="preserve">and 50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7E184C56" w14:textId="3CAF10AE" w:rsidR="008E5007" w:rsidRPr="00D57705" w:rsidRDefault="00D57705" w:rsidP="00D57705">
      <w:pPr>
        <w:pStyle w:val="ListParagraph"/>
        <w:numPr>
          <w:ilvl w:val="0"/>
          <w:numId w:val="6"/>
        </w:numPr>
        <w:spacing w:before="120" w:line="240" w:lineRule="auto"/>
        <w:rPr>
          <w:b/>
          <w:bCs/>
          <w:noProof/>
          <w:lang w:val="bg-BG"/>
        </w:rPr>
      </w:pPr>
      <w:r w:rsidRPr="00A45076">
        <w:rPr>
          <w:noProof/>
        </w:rPr>
        <w:t>The</w:t>
      </w:r>
      <w:r>
        <w:rPr>
          <w:b/>
          <w:noProof/>
        </w:rPr>
        <w:t xml:space="preserve"> Benefits</w:t>
      </w:r>
      <w:r w:rsidRPr="00A45076">
        <w:rPr>
          <w:b/>
          <w:noProof/>
        </w:rPr>
        <w:t xml:space="preserve"> </w:t>
      </w:r>
      <w:r>
        <w:rPr>
          <w:rFonts w:cstheme="minorHAnsi"/>
          <w:bCs/>
          <w:noProof/>
        </w:rPr>
        <w:t xml:space="preserve">should be </w:t>
      </w:r>
      <w:r>
        <w:rPr>
          <w:rFonts w:cstheme="minorHAnsi"/>
          <w:b/>
          <w:noProof/>
        </w:rPr>
        <w:t>between</w:t>
      </w:r>
      <w:r>
        <w:rPr>
          <w:rFonts w:cstheme="minorHAnsi"/>
          <w:bCs/>
          <w:noProof/>
        </w:rPr>
        <w:t xml:space="preserve"> </w:t>
      </w:r>
      <w:r>
        <w:rPr>
          <w:rFonts w:cstheme="minorHAnsi"/>
          <w:b/>
          <w:noProof/>
          <w:lang w:val="bg-BG"/>
        </w:rPr>
        <w:t>10</w:t>
      </w:r>
      <w:r w:rsidRPr="00A94C93">
        <w:rPr>
          <w:rFonts w:cstheme="minorHAnsi"/>
          <w:b/>
          <w:noProof/>
        </w:rPr>
        <w:t xml:space="preserve"> </w:t>
      </w:r>
      <w:r>
        <w:rPr>
          <w:rFonts w:cstheme="minorHAnsi"/>
          <w:b/>
          <w:noProof/>
        </w:rPr>
        <w:t xml:space="preserve">and 100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3CCB247C" w14:textId="06CE60A4" w:rsidR="00314EB3" w:rsidRPr="00314EB3" w:rsidRDefault="00314EB3" w:rsidP="00314EB3">
      <w:pPr>
        <w:pStyle w:val="ListParagraph"/>
        <w:numPr>
          <w:ilvl w:val="0"/>
          <w:numId w:val="6"/>
        </w:numPr>
        <w:spacing w:before="120" w:line="240" w:lineRule="auto"/>
        <w:rPr>
          <w:b/>
          <w:bCs/>
          <w:noProof/>
          <w:lang w:val="bg-BG"/>
        </w:rPr>
      </w:pPr>
      <w:r w:rsidRPr="00A45076">
        <w:rPr>
          <w:noProof/>
        </w:rPr>
        <w:t>The</w:t>
      </w:r>
      <w:r>
        <w:rPr>
          <w:b/>
          <w:noProof/>
        </w:rPr>
        <w:t xml:space="preserve"> </w:t>
      </w:r>
      <w:r w:rsidR="00D57705">
        <w:rPr>
          <w:b/>
          <w:noProof/>
        </w:rPr>
        <w:t>Price</w:t>
      </w:r>
      <w:r w:rsidRPr="00A45076">
        <w:rPr>
          <w:b/>
          <w:noProof/>
        </w:rPr>
        <w:t xml:space="preserve"> </w:t>
      </w:r>
      <w:r>
        <w:rPr>
          <w:rFonts w:cstheme="minorHAnsi"/>
          <w:bCs/>
          <w:noProof/>
        </w:rPr>
        <w:t xml:space="preserve">should be </w:t>
      </w:r>
      <w:r w:rsidR="00D57705">
        <w:rPr>
          <w:rFonts w:cstheme="minorHAnsi"/>
          <w:b/>
          <w:noProof/>
        </w:rPr>
        <w:t>a positive number</w:t>
      </w:r>
    </w:p>
    <w:p w14:paraId="75E24781" w14:textId="6D4391CB" w:rsidR="00BD4328" w:rsidRPr="00D57705" w:rsidRDefault="005C3966" w:rsidP="00463917">
      <w:pPr>
        <w:pStyle w:val="ListParagraph"/>
        <w:numPr>
          <w:ilvl w:val="0"/>
          <w:numId w:val="6"/>
        </w:numPr>
        <w:spacing w:before="120" w:line="240" w:lineRule="auto"/>
        <w:rPr>
          <w:b/>
          <w:bCs/>
          <w:noProof/>
        </w:rPr>
      </w:pPr>
      <w:r>
        <w:rPr>
          <w:noProof/>
        </w:rPr>
        <w:t xml:space="preserve">The </w:t>
      </w:r>
      <w:r w:rsidRPr="00E44226">
        <w:rPr>
          <w:b/>
          <w:noProof/>
        </w:rPr>
        <w:t>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14:paraId="2050F3B2" w14:textId="22330797" w:rsidR="008D7583" w:rsidRDefault="00D57705" w:rsidP="00463917">
      <w:pPr>
        <w:spacing w:before="120" w:line="240" w:lineRule="auto"/>
        <w:rPr>
          <w:lang w:val="bg-BG"/>
        </w:rPr>
      </w:pPr>
      <w:r w:rsidRPr="00D57705">
        <w:rPr>
          <w:noProof/>
          <w:lang w:val="bg-BG"/>
        </w:rPr>
        <w:drawing>
          <wp:inline distT="0" distB="0" distL="0" distR="0" wp14:anchorId="1AB6EC12" wp14:editId="5F6691D2">
            <wp:extent cx="6626225" cy="4203700"/>
            <wp:effectExtent l="19050" t="19050" r="2222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4203700"/>
                    </a:xfrm>
                    <a:prstGeom prst="rect">
                      <a:avLst/>
                    </a:prstGeom>
                    <a:ln>
                      <a:solidFill>
                        <a:schemeClr val="tx1"/>
                      </a:solidFill>
                    </a:ln>
                  </pic:spPr>
                </pic:pic>
              </a:graphicData>
            </a:graphic>
          </wp:inline>
        </w:drawing>
      </w:r>
    </w:p>
    <w:p w14:paraId="40D7FEC7" w14:textId="3955DFA0" w:rsidR="008D7583" w:rsidRDefault="008D7583" w:rsidP="00463917">
      <w:pPr>
        <w:spacing w:before="120" w:line="240" w:lineRule="auto"/>
        <w:rPr>
          <w:lang w:val="bg-BG"/>
        </w:rPr>
      </w:pPr>
    </w:p>
    <w:p w14:paraId="2E70D3F8" w14:textId="39809893" w:rsidR="008D7583" w:rsidRDefault="008D7583" w:rsidP="00463917">
      <w:pPr>
        <w:spacing w:before="120" w:line="240" w:lineRule="auto"/>
        <w:rPr>
          <w:lang w:val="bg-BG"/>
        </w:rPr>
      </w:pPr>
    </w:p>
    <w:p w14:paraId="156A242F" w14:textId="23FADE51" w:rsidR="008D7583" w:rsidRDefault="008D7583" w:rsidP="00463917">
      <w:pPr>
        <w:spacing w:before="120" w:line="240" w:lineRule="auto"/>
        <w:rPr>
          <w:lang w:val="bg-BG"/>
        </w:rPr>
      </w:pPr>
    </w:p>
    <w:p w14:paraId="6A2F8897" w14:textId="3C97E76A" w:rsidR="008D7583" w:rsidRDefault="008D7583" w:rsidP="00463917">
      <w:pPr>
        <w:spacing w:before="120" w:line="240" w:lineRule="auto"/>
        <w:rPr>
          <w:lang w:val="bg-BG"/>
        </w:rPr>
      </w:pPr>
    </w:p>
    <w:p w14:paraId="2A95B031" w14:textId="4B9503BE" w:rsidR="008D7583" w:rsidRDefault="008D7583" w:rsidP="00463917">
      <w:pPr>
        <w:spacing w:before="120" w:line="240" w:lineRule="auto"/>
        <w:rPr>
          <w:lang w:val="bg-BG"/>
        </w:rPr>
      </w:pPr>
    </w:p>
    <w:p w14:paraId="2EBD75DA" w14:textId="355F0044" w:rsidR="008D7583" w:rsidRDefault="008D7583" w:rsidP="00463917">
      <w:pPr>
        <w:spacing w:before="120" w:line="240" w:lineRule="auto"/>
        <w:rPr>
          <w:lang w:val="bg-BG"/>
        </w:rPr>
      </w:pPr>
    </w:p>
    <w:p w14:paraId="189A02E7" w14:textId="676E155B" w:rsidR="008D7583" w:rsidRDefault="008D7583" w:rsidP="00463917">
      <w:pPr>
        <w:spacing w:before="120" w:line="240" w:lineRule="auto"/>
        <w:rPr>
          <w:lang w:val="bg-BG"/>
        </w:rPr>
      </w:pPr>
    </w:p>
    <w:p w14:paraId="0536422B" w14:textId="0D9513A3" w:rsidR="008D7583" w:rsidRDefault="008D7583" w:rsidP="00463917">
      <w:pPr>
        <w:spacing w:before="120" w:line="240" w:lineRule="auto"/>
        <w:rPr>
          <w:lang w:val="bg-BG"/>
        </w:rPr>
      </w:pPr>
    </w:p>
    <w:p w14:paraId="2B1F078B" w14:textId="6071233B" w:rsidR="008D7583" w:rsidRDefault="008D7583" w:rsidP="00463917">
      <w:pPr>
        <w:spacing w:before="120" w:line="240" w:lineRule="auto"/>
        <w:rPr>
          <w:lang w:val="bg-BG"/>
        </w:rPr>
      </w:pPr>
    </w:p>
    <w:p w14:paraId="6F617010" w14:textId="081509A8" w:rsidR="008D7583" w:rsidRDefault="008D7583" w:rsidP="00463917">
      <w:pPr>
        <w:spacing w:before="120" w:line="240" w:lineRule="auto"/>
        <w:rPr>
          <w:lang w:val="bg-BG"/>
        </w:rPr>
      </w:pPr>
    </w:p>
    <w:p w14:paraId="2A201E9E" w14:textId="77777777" w:rsidR="008D7583" w:rsidRPr="00767F57" w:rsidRDefault="008D7583" w:rsidP="00463917">
      <w:pPr>
        <w:spacing w:before="120" w:line="240" w:lineRule="auto"/>
        <w:rPr>
          <w:lang w:val="bg-BG"/>
        </w:rPr>
      </w:pPr>
    </w:p>
    <w:p w14:paraId="74E9A072" w14:textId="3E3A5E99" w:rsidR="00833E2E" w:rsidRDefault="00833E2E" w:rsidP="00393A14">
      <w:pPr>
        <w:pStyle w:val="Heading2"/>
        <w:rPr>
          <w:noProof/>
        </w:rPr>
      </w:pPr>
      <w:r>
        <w:t>* Bonus</w:t>
      </w:r>
      <w:r>
        <w:rPr>
          <w:noProof/>
        </w:rPr>
        <w:t xml:space="preserve"> – Search</w:t>
      </w:r>
    </w:p>
    <w:p w14:paraId="41BD232F" w14:textId="39A0DC9B" w:rsidR="00833E2E" w:rsidRDefault="00833E2E" w:rsidP="00833E2E">
      <w:r>
        <w:rPr>
          <w:rStyle w:val="jlqj4b"/>
          <w:lang w:val="en"/>
        </w:rPr>
        <w:t xml:space="preserve">Search </w:t>
      </w:r>
      <w:r w:rsidRPr="007F69C4">
        <w:rPr>
          <w:rStyle w:val="jlqj4b"/>
          <w:b/>
          <w:lang w:val="en"/>
        </w:rPr>
        <w:t xml:space="preserve">for </w:t>
      </w:r>
      <w:r w:rsidR="00D57705">
        <w:rPr>
          <w:rStyle w:val="jlqj4b"/>
          <w:b/>
        </w:rPr>
        <w:t>products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D57705">
        <w:rPr>
          <w:rStyle w:val="jlqj4b"/>
          <w:b/>
          <w:lang w:val="en"/>
        </w:rPr>
        <w:t>name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w:t>
      </w:r>
      <w:r w:rsidR="00D57705">
        <w:rPr>
          <w:rStyle w:val="jlqj4b"/>
          <w:lang w:val="en"/>
        </w:rPr>
        <w:t>cosmetics</w:t>
      </w:r>
      <w:r w:rsidR="009C326A">
        <w:rPr>
          <w:rStyle w:val="jlqj4b"/>
          <w:lang w:val="en"/>
        </w:rPr>
        <w:t xml:space="preserve"> should be displayed. </w:t>
      </w:r>
    </w:p>
    <w:p w14:paraId="0FFB9FF6" w14:textId="0E7F5428" w:rsidR="00833E2E" w:rsidRDefault="00B729BD" w:rsidP="00833E2E">
      <w:pPr>
        <w:rPr>
          <w:noProof/>
        </w:rPr>
      </w:pPr>
      <w:r w:rsidRPr="00B729BD">
        <w:rPr>
          <w:noProof/>
        </w:rPr>
        <w:drawing>
          <wp:inline distT="0" distB="0" distL="0" distR="0" wp14:anchorId="45CC2A51" wp14:editId="0F0AD659">
            <wp:extent cx="6626225" cy="5380355"/>
            <wp:effectExtent l="19050" t="19050" r="2222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5380355"/>
                    </a:xfrm>
                    <a:prstGeom prst="rect">
                      <a:avLst/>
                    </a:prstGeom>
                    <a:ln>
                      <a:solidFill>
                        <a:schemeClr val="tx1"/>
                      </a:solidFill>
                    </a:ln>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6555816E" w:rsidR="009D1A02" w:rsidRPr="00B729BD" w:rsidRDefault="008E409D" w:rsidP="00833E2E">
      <w:pPr>
        <w:rPr>
          <w:noProof/>
          <w:lang w:eastAsia="bg-BG"/>
        </w:rPr>
      </w:pPr>
      <w:r w:rsidRPr="008E409D">
        <w:rPr>
          <w:noProof/>
          <w:lang w:eastAsia="bg-BG"/>
        </w:rPr>
        <w:lastRenderedPageBreak/>
        <w:drawing>
          <wp:inline distT="0" distB="0" distL="0" distR="0" wp14:anchorId="1C53550B" wp14:editId="01C594DB">
            <wp:extent cx="6626225" cy="3557905"/>
            <wp:effectExtent l="19050" t="19050" r="22225"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6225" cy="3557905"/>
                    </a:xfrm>
                    <a:prstGeom prst="rect">
                      <a:avLst/>
                    </a:prstGeom>
                    <a:ln>
                      <a:solidFill>
                        <a:schemeClr val="tx1"/>
                      </a:solidFill>
                    </a:ln>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38421C10" w:rsidR="00466AA4" w:rsidRDefault="00030620" w:rsidP="003E28A4">
      <w:pPr>
        <w:rPr>
          <w:noProof/>
        </w:rPr>
      </w:pPr>
      <w:r w:rsidRPr="00030620">
        <w:rPr>
          <w:noProof/>
        </w:rPr>
        <w:drawing>
          <wp:inline distT="0" distB="0" distL="0" distR="0" wp14:anchorId="5B3B6A00" wp14:editId="62B4E111">
            <wp:extent cx="6626225" cy="299910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6225" cy="299910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3F0E7B">
      <w:headerReference w:type="default" r:id="rId35"/>
      <w:footerReference w:type="default" r:id="rId36"/>
      <w:pgSz w:w="12240" w:h="15840" w:code="0"/>
      <w:pgMar w:top="720" w:right="720" w:bottom="720" w:left="720" w:header="720" w:footer="720" w:gutter="0"/>
      <w:cols w:space="720"/>
      <w:docGrid w:linePitch="360"/>
      <w:sectPrChange w:id="8" w:author="Darina Beneva" w:date="2024-11-21T23:49:00Z" w16du:dateUtc="2024-11-21T21:49:00Z">
        <w:sectPr w:rsidR="00CC43FA" w:rsidRPr="00421889" w:rsidSect="003F0E7B">
          <w:pgSz w:w="11909" w:h="16834" w:code="9"/>
          <w:pgMar w:top="567" w:right="737" w:bottom="1077" w:left="737" w:header="567" w:footer="794"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Darina Beneva" w:date="2024-11-21T23:16:00Z" w:initials="DB">
    <w:p w14:paraId="4EBB242C" w14:textId="77777777" w:rsidR="00926789" w:rsidRDefault="00926789" w:rsidP="00926789">
      <w:pPr>
        <w:pStyle w:val="CommentText"/>
      </w:pPr>
      <w:r>
        <w:rPr>
          <w:rStyle w:val="CommentReference"/>
        </w:rPr>
        <w:annotationRef/>
      </w:r>
      <w:r>
        <w:t xml:space="preserve">Key Ingredients </w:t>
      </w:r>
      <w:r>
        <w:rPr>
          <w:lang w:val="bg-BG"/>
        </w:rPr>
        <w:t>би трябвало да са визуализирани на скрийншота така, както са по-горе, разделени с "/"</w:t>
      </w:r>
    </w:p>
  </w:comment>
  <w:comment w:id="5" w:author="Darina Beneva" w:date="2024-11-21T23:17:00Z" w:initials="DB">
    <w:p w14:paraId="03E102A4" w14:textId="77777777" w:rsidR="00926789" w:rsidRDefault="00926789" w:rsidP="00926789">
      <w:pPr>
        <w:pStyle w:val="CommentText"/>
      </w:pPr>
      <w:r>
        <w:rPr>
          <w:rStyle w:val="CommentReference"/>
        </w:rPr>
        <w:annotationRef/>
      </w:r>
      <w:r>
        <w:rPr>
          <w:lang w:val="bg-BG"/>
        </w:rPr>
        <w:t xml:space="preserve">Текстът в бутона е добре да е </w:t>
      </w:r>
      <w:r>
        <w:t>Edit Product Card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EBB242C" w15:done="0"/>
  <w15:commentEx w15:paraId="03E102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DAF7255" w16cex:dateUtc="2024-11-21T21:16:00Z"/>
  <w16cex:commentExtensible w16cex:durableId="71CC5273" w16cex:dateUtc="2024-11-21T21: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EBB242C" w16cid:durableId="0DAF7255"/>
  <w16cid:commentId w16cid:paraId="03E102A4" w16cid:durableId="71CC52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262018" w14:textId="77777777" w:rsidR="001B2559" w:rsidRDefault="001B2559" w:rsidP="008068A2">
      <w:pPr>
        <w:spacing w:after="0" w:line="240" w:lineRule="auto"/>
      </w:pPr>
      <w:r>
        <w:separator/>
      </w:r>
    </w:p>
  </w:endnote>
  <w:endnote w:type="continuationSeparator" w:id="0">
    <w:p w14:paraId="40AD4635" w14:textId="77777777" w:rsidR="001B2559" w:rsidRDefault="001B2559"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6" w:name="_Hlk24191091"/>
                          <w:r w:rsidRPr="002C539D">
                            <w:rPr>
                              <w:sz w:val="17"/>
                              <w:szCs w:val="17"/>
                            </w:rPr>
                            <w:t xml:space="preserve">© SoftUni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6"/>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7" w:name="_Hlk24191091"/>
                    <w:r w:rsidRPr="002C539D">
                      <w:rPr>
                        <w:sz w:val="17"/>
                        <w:szCs w:val="17"/>
                      </w:rPr>
                      <w:t xml:space="preserve">© SoftUni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7"/>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0664FE" w14:textId="77777777" w:rsidR="001B2559" w:rsidRDefault="001B2559" w:rsidP="008068A2">
      <w:pPr>
        <w:spacing w:after="0" w:line="240" w:lineRule="auto"/>
      </w:pPr>
      <w:r>
        <w:separator/>
      </w:r>
    </w:p>
  </w:footnote>
  <w:footnote w:type="continuationSeparator" w:id="0">
    <w:p w14:paraId="6D03E122" w14:textId="77777777" w:rsidR="001B2559" w:rsidRDefault="001B2559"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5875935">
    <w:abstractNumId w:val="2"/>
  </w:num>
  <w:num w:numId="2" w16cid:durableId="1624655221">
    <w:abstractNumId w:val="0"/>
  </w:num>
  <w:num w:numId="3" w16cid:durableId="1822187006">
    <w:abstractNumId w:val="3"/>
  </w:num>
  <w:num w:numId="4" w16cid:durableId="517428875">
    <w:abstractNumId w:val="7"/>
  </w:num>
  <w:num w:numId="5" w16cid:durableId="2025859903">
    <w:abstractNumId w:val="5"/>
  </w:num>
  <w:num w:numId="6" w16cid:durableId="950673680">
    <w:abstractNumId w:val="1"/>
  </w:num>
  <w:num w:numId="7" w16cid:durableId="161625356">
    <w:abstractNumId w:val="6"/>
  </w:num>
  <w:num w:numId="8" w16cid:durableId="1043560255">
    <w:abstractNumId w:val="4"/>
  </w:num>
  <w:num w:numId="9" w16cid:durableId="134882935">
    <w:abstractNumId w:val="8"/>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rina Beneva">
    <w15:presenceInfo w15:providerId="AD" w15:userId="S::darina.beneva@softuni.bg::258dcbd5-69ef-4a91-b67c-b5a968df5f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sagFAB45Bv8tAAAA"/>
  </w:docVars>
  <w:rsids>
    <w:rsidRoot w:val="008068A2"/>
    <w:rsid w:val="000006BB"/>
    <w:rsid w:val="00002C1C"/>
    <w:rsid w:val="00003E33"/>
    <w:rsid w:val="00005BDB"/>
    <w:rsid w:val="00007044"/>
    <w:rsid w:val="000072F1"/>
    <w:rsid w:val="00012EDC"/>
    <w:rsid w:val="00012FC0"/>
    <w:rsid w:val="000138DE"/>
    <w:rsid w:val="0001451E"/>
    <w:rsid w:val="00015A8C"/>
    <w:rsid w:val="00015FE2"/>
    <w:rsid w:val="000211DF"/>
    <w:rsid w:val="00023DC6"/>
    <w:rsid w:val="000242C8"/>
    <w:rsid w:val="000245DD"/>
    <w:rsid w:val="00025F04"/>
    <w:rsid w:val="00030620"/>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A2"/>
    <w:rsid w:val="000E168A"/>
    <w:rsid w:val="000E31F1"/>
    <w:rsid w:val="000E7BBA"/>
    <w:rsid w:val="000F1EE8"/>
    <w:rsid w:val="0010019B"/>
    <w:rsid w:val="0010350C"/>
    <w:rsid w:val="00103906"/>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2559"/>
    <w:rsid w:val="001B5CEB"/>
    <w:rsid w:val="001B7060"/>
    <w:rsid w:val="001B77D8"/>
    <w:rsid w:val="001C1A82"/>
    <w:rsid w:val="001C1FCD"/>
    <w:rsid w:val="001D1F5F"/>
    <w:rsid w:val="001D2464"/>
    <w:rsid w:val="001D35B2"/>
    <w:rsid w:val="001D50AE"/>
    <w:rsid w:val="001D7159"/>
    <w:rsid w:val="001D778E"/>
    <w:rsid w:val="001E0A81"/>
    <w:rsid w:val="001E1161"/>
    <w:rsid w:val="001E1BED"/>
    <w:rsid w:val="001E1FFC"/>
    <w:rsid w:val="001E3FEF"/>
    <w:rsid w:val="001F45BB"/>
    <w:rsid w:val="001F70E2"/>
    <w:rsid w:val="00202683"/>
    <w:rsid w:val="00202D35"/>
    <w:rsid w:val="002067CE"/>
    <w:rsid w:val="00210054"/>
    <w:rsid w:val="00210B85"/>
    <w:rsid w:val="00215FCE"/>
    <w:rsid w:val="002209E4"/>
    <w:rsid w:val="00220E28"/>
    <w:rsid w:val="00222857"/>
    <w:rsid w:val="00224157"/>
    <w:rsid w:val="0022465C"/>
    <w:rsid w:val="00225BCD"/>
    <w:rsid w:val="00227CF7"/>
    <w:rsid w:val="002326A7"/>
    <w:rsid w:val="00232E7D"/>
    <w:rsid w:val="002332B9"/>
    <w:rsid w:val="002352CC"/>
    <w:rsid w:val="00236F8E"/>
    <w:rsid w:val="00243773"/>
    <w:rsid w:val="00245AA3"/>
    <w:rsid w:val="00247875"/>
    <w:rsid w:val="0025042A"/>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B0B58"/>
    <w:rsid w:val="002B137D"/>
    <w:rsid w:val="002B28E0"/>
    <w:rsid w:val="002B62E1"/>
    <w:rsid w:val="002C539D"/>
    <w:rsid w:val="002C71C6"/>
    <w:rsid w:val="002D07CA"/>
    <w:rsid w:val="002D2779"/>
    <w:rsid w:val="002E06DA"/>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F7C"/>
    <w:rsid w:val="003230CF"/>
    <w:rsid w:val="00323D50"/>
    <w:rsid w:val="00326809"/>
    <w:rsid w:val="00330CAA"/>
    <w:rsid w:val="0033212E"/>
    <w:rsid w:val="00332321"/>
    <w:rsid w:val="0033490F"/>
    <w:rsid w:val="00335B7E"/>
    <w:rsid w:val="00340CC5"/>
    <w:rsid w:val="0034152C"/>
    <w:rsid w:val="00346B10"/>
    <w:rsid w:val="00351E01"/>
    <w:rsid w:val="00352A81"/>
    <w:rsid w:val="00356187"/>
    <w:rsid w:val="00356835"/>
    <w:rsid w:val="00357C76"/>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01A8"/>
    <w:rsid w:val="003E1013"/>
    <w:rsid w:val="003E167F"/>
    <w:rsid w:val="003E28A4"/>
    <w:rsid w:val="003E2A3C"/>
    <w:rsid w:val="003E2F33"/>
    <w:rsid w:val="003E49F2"/>
    <w:rsid w:val="003E6BFB"/>
    <w:rsid w:val="003F0E7B"/>
    <w:rsid w:val="003F1864"/>
    <w:rsid w:val="00402936"/>
    <w:rsid w:val="00406DF6"/>
    <w:rsid w:val="0041081C"/>
    <w:rsid w:val="0041110A"/>
    <w:rsid w:val="00411C9C"/>
    <w:rsid w:val="00412EE2"/>
    <w:rsid w:val="004215B5"/>
    <w:rsid w:val="00421602"/>
    <w:rsid w:val="00421889"/>
    <w:rsid w:val="00421F16"/>
    <w:rsid w:val="004241ED"/>
    <w:rsid w:val="004274D0"/>
    <w:rsid w:val="00430715"/>
    <w:rsid w:val="004311CA"/>
    <w:rsid w:val="00434AB1"/>
    <w:rsid w:val="004460E2"/>
    <w:rsid w:val="00455B33"/>
    <w:rsid w:val="00462AF4"/>
    <w:rsid w:val="00463917"/>
    <w:rsid w:val="00464071"/>
    <w:rsid w:val="00466AA4"/>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5206"/>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4789"/>
    <w:rsid w:val="00524FD5"/>
    <w:rsid w:val="00527BE8"/>
    <w:rsid w:val="005307D5"/>
    <w:rsid w:val="00534E47"/>
    <w:rsid w:val="005439C9"/>
    <w:rsid w:val="00545EB8"/>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C131C"/>
    <w:rsid w:val="005C2F5F"/>
    <w:rsid w:val="005C3966"/>
    <w:rsid w:val="005C6A24"/>
    <w:rsid w:val="005D1DE3"/>
    <w:rsid w:val="005D3F4B"/>
    <w:rsid w:val="005D42A8"/>
    <w:rsid w:val="005D708B"/>
    <w:rsid w:val="005D7D24"/>
    <w:rsid w:val="005E04CE"/>
    <w:rsid w:val="005E6CC9"/>
    <w:rsid w:val="005F015F"/>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86C90"/>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302"/>
    <w:rsid w:val="006E2245"/>
    <w:rsid w:val="006E2AFD"/>
    <w:rsid w:val="006E55B4"/>
    <w:rsid w:val="006E6753"/>
    <w:rsid w:val="006E7E50"/>
    <w:rsid w:val="00704432"/>
    <w:rsid w:val="007051DF"/>
    <w:rsid w:val="0071319F"/>
    <w:rsid w:val="007161A3"/>
    <w:rsid w:val="007170C4"/>
    <w:rsid w:val="00717D85"/>
    <w:rsid w:val="00720165"/>
    <w:rsid w:val="007215A2"/>
    <w:rsid w:val="007246B6"/>
    <w:rsid w:val="00724DA4"/>
    <w:rsid w:val="007264AF"/>
    <w:rsid w:val="00734198"/>
    <w:rsid w:val="007346D5"/>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51B4"/>
    <w:rsid w:val="007A322A"/>
    <w:rsid w:val="007A3A73"/>
    <w:rsid w:val="007A5CEF"/>
    <w:rsid w:val="007A635E"/>
    <w:rsid w:val="007B147A"/>
    <w:rsid w:val="007B1803"/>
    <w:rsid w:val="007B3686"/>
    <w:rsid w:val="007B487E"/>
    <w:rsid w:val="007B6985"/>
    <w:rsid w:val="007C2C37"/>
    <w:rsid w:val="007C3A0A"/>
    <w:rsid w:val="007C3E81"/>
    <w:rsid w:val="007C42AC"/>
    <w:rsid w:val="007C42AE"/>
    <w:rsid w:val="007C4428"/>
    <w:rsid w:val="007C5053"/>
    <w:rsid w:val="007C7803"/>
    <w:rsid w:val="007D742F"/>
    <w:rsid w:val="007E03F9"/>
    <w:rsid w:val="007E0960"/>
    <w:rsid w:val="007E0E47"/>
    <w:rsid w:val="007E1B04"/>
    <w:rsid w:val="007E3DDF"/>
    <w:rsid w:val="007E4E4F"/>
    <w:rsid w:val="007E5366"/>
    <w:rsid w:val="007E7A45"/>
    <w:rsid w:val="007F04BF"/>
    <w:rsid w:val="007F177C"/>
    <w:rsid w:val="007F59AD"/>
    <w:rsid w:val="007F5F65"/>
    <w:rsid w:val="007F69C4"/>
    <w:rsid w:val="007F7309"/>
    <w:rsid w:val="00801502"/>
    <w:rsid w:val="00801D00"/>
    <w:rsid w:val="00803217"/>
    <w:rsid w:val="00805B4D"/>
    <w:rsid w:val="008063E1"/>
    <w:rsid w:val="008068A2"/>
    <w:rsid w:val="008105A0"/>
    <w:rsid w:val="0081145C"/>
    <w:rsid w:val="00811524"/>
    <w:rsid w:val="00811F88"/>
    <w:rsid w:val="008134F6"/>
    <w:rsid w:val="00815817"/>
    <w:rsid w:val="00817E48"/>
    <w:rsid w:val="008204D2"/>
    <w:rsid w:val="00823CB3"/>
    <w:rsid w:val="0082608F"/>
    <w:rsid w:val="00827D4B"/>
    <w:rsid w:val="00830D44"/>
    <w:rsid w:val="00833E2E"/>
    <w:rsid w:val="008347D9"/>
    <w:rsid w:val="0083537E"/>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409D"/>
    <w:rsid w:val="008E5007"/>
    <w:rsid w:val="008E6CF3"/>
    <w:rsid w:val="008F202C"/>
    <w:rsid w:val="008F5B43"/>
    <w:rsid w:val="008F5FDB"/>
    <w:rsid w:val="008F67D3"/>
    <w:rsid w:val="00902E68"/>
    <w:rsid w:val="00905C7E"/>
    <w:rsid w:val="009114D4"/>
    <w:rsid w:val="00912BC6"/>
    <w:rsid w:val="009156FE"/>
    <w:rsid w:val="0091664F"/>
    <w:rsid w:val="0092145D"/>
    <w:rsid w:val="00922B5B"/>
    <w:rsid w:val="0092469A"/>
    <w:rsid w:val="009254B7"/>
    <w:rsid w:val="00926789"/>
    <w:rsid w:val="009307D8"/>
    <w:rsid w:val="00930CEE"/>
    <w:rsid w:val="00933BA2"/>
    <w:rsid w:val="009341C0"/>
    <w:rsid w:val="009367AF"/>
    <w:rsid w:val="00937138"/>
    <w:rsid w:val="00941FFF"/>
    <w:rsid w:val="00947F6A"/>
    <w:rsid w:val="00950EA8"/>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D4C45"/>
    <w:rsid w:val="009E1A09"/>
    <w:rsid w:val="009E2018"/>
    <w:rsid w:val="009E6A04"/>
    <w:rsid w:val="009E6F62"/>
    <w:rsid w:val="009F465C"/>
    <w:rsid w:val="009F4DB4"/>
    <w:rsid w:val="009F5F70"/>
    <w:rsid w:val="009F695B"/>
    <w:rsid w:val="009F79C0"/>
    <w:rsid w:val="00A016B2"/>
    <w:rsid w:val="00A02545"/>
    <w:rsid w:val="00A025E6"/>
    <w:rsid w:val="00A02D0B"/>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2AAC"/>
    <w:rsid w:val="00A556BD"/>
    <w:rsid w:val="00A66DE2"/>
    <w:rsid w:val="00A67678"/>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214"/>
    <w:rsid w:val="00AD4285"/>
    <w:rsid w:val="00AE05D3"/>
    <w:rsid w:val="00AE26AF"/>
    <w:rsid w:val="00AE27C4"/>
    <w:rsid w:val="00AE29E3"/>
    <w:rsid w:val="00AE355A"/>
    <w:rsid w:val="00AE3BC1"/>
    <w:rsid w:val="00AE62F0"/>
    <w:rsid w:val="00AF267B"/>
    <w:rsid w:val="00AF544E"/>
    <w:rsid w:val="00AF5E90"/>
    <w:rsid w:val="00AF6A87"/>
    <w:rsid w:val="00AF770C"/>
    <w:rsid w:val="00B003EB"/>
    <w:rsid w:val="00B0208E"/>
    <w:rsid w:val="00B04AB9"/>
    <w:rsid w:val="00B05995"/>
    <w:rsid w:val="00B061E4"/>
    <w:rsid w:val="00B10489"/>
    <w:rsid w:val="00B148DD"/>
    <w:rsid w:val="00B20F0E"/>
    <w:rsid w:val="00B23C50"/>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29BD"/>
    <w:rsid w:val="00B73D79"/>
    <w:rsid w:val="00B753E7"/>
    <w:rsid w:val="00B83335"/>
    <w:rsid w:val="00B8662B"/>
    <w:rsid w:val="00B86AF3"/>
    <w:rsid w:val="00B908B7"/>
    <w:rsid w:val="00B9309B"/>
    <w:rsid w:val="00B94239"/>
    <w:rsid w:val="00B95307"/>
    <w:rsid w:val="00B971A6"/>
    <w:rsid w:val="00BA0149"/>
    <w:rsid w:val="00BA1F40"/>
    <w:rsid w:val="00BA2E9E"/>
    <w:rsid w:val="00BA4820"/>
    <w:rsid w:val="00BA6D91"/>
    <w:rsid w:val="00BB05FA"/>
    <w:rsid w:val="00BB2701"/>
    <w:rsid w:val="00BB4E75"/>
    <w:rsid w:val="00BB5B10"/>
    <w:rsid w:val="00BC14C9"/>
    <w:rsid w:val="00BC2D43"/>
    <w:rsid w:val="00BC3B1C"/>
    <w:rsid w:val="00BC56D6"/>
    <w:rsid w:val="00BC79EE"/>
    <w:rsid w:val="00BD4328"/>
    <w:rsid w:val="00BD5510"/>
    <w:rsid w:val="00BD7AA3"/>
    <w:rsid w:val="00BE09F2"/>
    <w:rsid w:val="00BE3241"/>
    <w:rsid w:val="00BE3795"/>
    <w:rsid w:val="00BE399E"/>
    <w:rsid w:val="00BE5651"/>
    <w:rsid w:val="00BE656D"/>
    <w:rsid w:val="00BF1775"/>
    <w:rsid w:val="00BF201D"/>
    <w:rsid w:val="00BF3879"/>
    <w:rsid w:val="00BF732E"/>
    <w:rsid w:val="00C0490B"/>
    <w:rsid w:val="00C04F3A"/>
    <w:rsid w:val="00C07904"/>
    <w:rsid w:val="00C07D92"/>
    <w:rsid w:val="00C121AF"/>
    <w:rsid w:val="00C14C80"/>
    <w:rsid w:val="00C15E5D"/>
    <w:rsid w:val="00C2168A"/>
    <w:rsid w:val="00C22A3B"/>
    <w:rsid w:val="00C22FF4"/>
    <w:rsid w:val="00C2691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1CD"/>
    <w:rsid w:val="00C5499A"/>
    <w:rsid w:val="00C555D9"/>
    <w:rsid w:val="00C55D2A"/>
    <w:rsid w:val="00C57CE4"/>
    <w:rsid w:val="00C62A0F"/>
    <w:rsid w:val="00C64EA8"/>
    <w:rsid w:val="00C663EE"/>
    <w:rsid w:val="00C82862"/>
    <w:rsid w:val="00C82A47"/>
    <w:rsid w:val="00C83D33"/>
    <w:rsid w:val="00C84E4D"/>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08C1"/>
    <w:rsid w:val="00CD28A9"/>
    <w:rsid w:val="00CD3A30"/>
    <w:rsid w:val="00CD5181"/>
    <w:rsid w:val="00CD6BCD"/>
    <w:rsid w:val="00CD7485"/>
    <w:rsid w:val="00CE2360"/>
    <w:rsid w:val="00CE236C"/>
    <w:rsid w:val="00CE651A"/>
    <w:rsid w:val="00CF0047"/>
    <w:rsid w:val="00CF248C"/>
    <w:rsid w:val="00CF3B24"/>
    <w:rsid w:val="00CF6530"/>
    <w:rsid w:val="00D0657F"/>
    <w:rsid w:val="00D1292E"/>
    <w:rsid w:val="00D12B53"/>
    <w:rsid w:val="00D1475B"/>
    <w:rsid w:val="00D2040E"/>
    <w:rsid w:val="00D218E4"/>
    <w:rsid w:val="00D22895"/>
    <w:rsid w:val="00D24CAF"/>
    <w:rsid w:val="00D25A61"/>
    <w:rsid w:val="00D321CC"/>
    <w:rsid w:val="00D3404A"/>
    <w:rsid w:val="00D34B6A"/>
    <w:rsid w:val="00D4354E"/>
    <w:rsid w:val="00D43F69"/>
    <w:rsid w:val="00D45415"/>
    <w:rsid w:val="00D50F79"/>
    <w:rsid w:val="00D53C1A"/>
    <w:rsid w:val="00D54664"/>
    <w:rsid w:val="00D5726B"/>
    <w:rsid w:val="00D57705"/>
    <w:rsid w:val="00D66895"/>
    <w:rsid w:val="00D66DB1"/>
    <w:rsid w:val="00D738A6"/>
    <w:rsid w:val="00D73957"/>
    <w:rsid w:val="00D7541A"/>
    <w:rsid w:val="00D765F7"/>
    <w:rsid w:val="00D820D8"/>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4012"/>
    <w:rsid w:val="00DE52CF"/>
    <w:rsid w:val="00DF00FA"/>
    <w:rsid w:val="00DF2B13"/>
    <w:rsid w:val="00DF57D8"/>
    <w:rsid w:val="00DF6BF2"/>
    <w:rsid w:val="00DF6F6D"/>
    <w:rsid w:val="00DF79E9"/>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F64"/>
    <w:rsid w:val="00E74623"/>
    <w:rsid w:val="00E74FE7"/>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E3373"/>
    <w:rsid w:val="00EE6CB2"/>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34277">
      <w:bodyDiv w:val="1"/>
      <w:marLeft w:val="0"/>
      <w:marRight w:val="0"/>
      <w:marTop w:val="0"/>
      <w:marBottom w:val="0"/>
      <w:divBdr>
        <w:top w:val="none" w:sz="0" w:space="0" w:color="auto"/>
        <w:left w:val="none" w:sz="0" w:space="0" w:color="auto"/>
        <w:bottom w:val="none" w:sz="0" w:space="0" w:color="auto"/>
        <w:right w:val="none" w:sz="0" w:space="0" w:color="auto"/>
      </w:divBdr>
      <w:divsChild>
        <w:div w:id="2067337736">
          <w:marLeft w:val="0"/>
          <w:marRight w:val="0"/>
          <w:marTop w:val="0"/>
          <w:marBottom w:val="0"/>
          <w:divBdr>
            <w:top w:val="none" w:sz="0" w:space="0" w:color="auto"/>
            <w:left w:val="none" w:sz="0" w:space="0" w:color="auto"/>
            <w:bottom w:val="none" w:sz="0" w:space="0" w:color="auto"/>
            <w:right w:val="none" w:sz="0" w:space="0" w:color="auto"/>
          </w:divBdr>
          <w:divsChild>
            <w:div w:id="90230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6742">
      <w:bodyDiv w:val="1"/>
      <w:marLeft w:val="0"/>
      <w:marRight w:val="0"/>
      <w:marTop w:val="0"/>
      <w:marBottom w:val="0"/>
      <w:divBdr>
        <w:top w:val="none" w:sz="0" w:space="0" w:color="auto"/>
        <w:left w:val="none" w:sz="0" w:space="0" w:color="auto"/>
        <w:bottom w:val="none" w:sz="0" w:space="0" w:color="auto"/>
        <w:right w:val="none" w:sz="0" w:space="0" w:color="auto"/>
      </w:divBdr>
      <w:divsChild>
        <w:div w:id="180635091">
          <w:marLeft w:val="0"/>
          <w:marRight w:val="0"/>
          <w:marTop w:val="0"/>
          <w:marBottom w:val="0"/>
          <w:divBdr>
            <w:top w:val="none" w:sz="0" w:space="0" w:color="auto"/>
            <w:left w:val="none" w:sz="0" w:space="0" w:color="auto"/>
            <w:bottom w:val="none" w:sz="0" w:space="0" w:color="auto"/>
            <w:right w:val="none" w:sz="0" w:space="0" w:color="auto"/>
          </w:divBdr>
          <w:divsChild>
            <w:div w:id="147305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microsoft.com/office/2016/09/relationships/commentsIds" Target="commentsIds.xml"/><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9.pn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omments" Target="comments.xml"/><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18/08/relationships/commentsExtensible" Target="commentsExtensible.xml"/><Relationship Id="rId30" Type="http://schemas.openxmlformats.org/officeDocument/2006/relationships/image" Target="media/image16.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2.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4.xml><?xml version="1.0" encoding="utf-8"?>
<ds:datastoreItem xmlns:ds="http://schemas.openxmlformats.org/officeDocument/2006/customXml" ds:itemID="{C498FDA1-902E-4D7B-9613-ED956F8B9B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7047</TotalTime>
  <Pages>20</Pages>
  <Words>1724</Words>
  <Characters>9827</Characters>
  <Application>Microsoft Office Word</Application>
  <DocSecurity>0</DocSecurity>
  <Lines>81</Lines>
  <Paragraphs>23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Darina Beneva</cp:lastModifiedBy>
  <cp:revision>417</cp:revision>
  <cp:lastPrinted>2015-10-26T22:35:00Z</cp:lastPrinted>
  <dcterms:created xsi:type="dcterms:W3CDTF">2021-08-03T05:48:00Z</dcterms:created>
  <dcterms:modified xsi:type="dcterms:W3CDTF">2024-11-21T21:53:00Z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