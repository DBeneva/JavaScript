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50977F8B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26691660"/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EB07F0">
        <w:rPr>
          <w:bCs w:val="0"/>
          <w:color w:val="642D08"/>
          <w:sz w:val="40"/>
          <w:szCs w:val="32"/>
        </w:rPr>
        <w:t>Petstagram</w:t>
      </w:r>
    </w:p>
    <w:p w14:paraId="7BBF7490" w14:textId="77777777" w:rsidR="00357C76" w:rsidRPr="005835D6" w:rsidRDefault="00357C76" w:rsidP="005835D6">
      <w:pPr>
        <w:pStyle w:val="Heading2"/>
      </w:pPr>
      <w:bookmarkStart w:id="1" w:name="_Hlk126691700"/>
      <w:bookmarkEnd w:id="0"/>
      <w:r w:rsidRPr="005835D6">
        <w:t>Exam Rules</w:t>
      </w:r>
      <w:del w:id="2" w:author="Darina" w:date="2023-02-08T10:24:00Z">
        <w:r w:rsidRPr="005835D6" w:rsidDel="00DC1682">
          <w:delText>:</w:delText>
        </w:r>
      </w:del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bookmarkEnd w:id="1"/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06CF8305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</w:t>
      </w:r>
      <w:ins w:id="3" w:author="Darina" w:date="2023-02-07T18:59:00Z">
        <w:r w:rsidR="009803EE">
          <w:rPr>
            <w:rFonts w:cstheme="minorHAnsi"/>
          </w:rPr>
          <w:t>.</w:t>
        </w:r>
      </w:ins>
      <w:del w:id="4" w:author="Darina" w:date="2023-02-07T18:59:00Z">
        <w:r w:rsidRPr="00A94C93" w:rsidDel="009803EE">
          <w:rPr>
            <w:rFonts w:cstheme="minorHAnsi"/>
          </w:rPr>
          <w:delText xml:space="preserve"> </w:delText>
        </w:r>
      </w:del>
    </w:p>
    <w:p w14:paraId="13BE6A0B" w14:textId="770F19E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  <w:ins w:id="5" w:author="Darina" w:date="2023-02-07T18:59:00Z">
        <w:r w:rsidR="009803EE">
          <w:t>.</w:t>
        </w:r>
      </w:ins>
    </w:p>
    <w:p w14:paraId="0AF6ECB5" w14:textId="58AEC4CA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6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</w:t>
      </w:r>
      <w:ins w:id="7" w:author="Darina" w:date="2023-02-07T18:59:00Z">
        <w:r w:rsidR="009803EE">
          <w:t>f</w:t>
        </w:r>
      </w:ins>
      <w:del w:id="8" w:author="Darina" w:date="2023-02-07T18:59:00Z">
        <w:r w:rsidDel="009803EE">
          <w:delText>F</w:delText>
        </w:r>
      </w:del>
      <w:r>
        <w:t>orms.</w:t>
      </w:r>
      <w:bookmarkEnd w:id="6"/>
    </w:p>
    <w:p w14:paraId="3DE3A4E2" w14:textId="12A90683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ins w:id="9" w:author="Darina" w:date="2023-02-07T19:00:00Z">
        <w:r w:rsidR="009803EE">
          <w:rPr>
            <w:rFonts w:cstheme="minorHAnsi"/>
          </w:rPr>
          <w:t>.</w:t>
        </w:r>
      </w:ins>
    </w:p>
    <w:p w14:paraId="613956BB" w14:textId="7CAB455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  <w:ins w:id="10" w:author="Darina" w:date="2023-02-07T19:00:00Z">
        <w:r w:rsidR="009803EE" w:rsidRPr="009803EE">
          <w:rPr>
            <w:rStyle w:val="Hyperlink"/>
            <w:rFonts w:cstheme="minorHAnsi"/>
            <w:bCs/>
            <w:color w:val="000000" w:themeColor="text1"/>
            <w:u w:val="none"/>
            <w:rPrChange w:id="11" w:author="Darina" w:date="2023-02-07T19:00:00Z">
              <w:rPr>
                <w:rStyle w:val="Hyperlink"/>
                <w:rFonts w:cstheme="minorHAnsi"/>
                <w:b/>
                <w:color w:val="000000" w:themeColor="text1"/>
              </w:rPr>
            </w:rPrChange>
          </w:rPr>
          <w:t>.</w:t>
        </w:r>
      </w:ins>
    </w:p>
    <w:p w14:paraId="6FC11B99" w14:textId="367C9F75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  <w:ins w:id="12" w:author="Darina" w:date="2023-02-07T19:00:00Z">
        <w:r w:rsidR="009803EE">
          <w:rPr>
            <w:rFonts w:cstheme="minorHAnsi"/>
          </w:rPr>
          <w:t>.</w:t>
        </w:r>
      </w:ins>
    </w:p>
    <w:p w14:paraId="5E4CAA5A" w14:textId="48D0AD5C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  <w:ins w:id="13" w:author="Darina" w:date="2023-02-07T19:00:00Z">
        <w:r w:rsidR="009803EE" w:rsidRPr="009803EE">
          <w:rPr>
            <w:rStyle w:val="Hyperlink"/>
            <w:rFonts w:cstheme="minorHAnsi"/>
            <w:color w:val="000000" w:themeColor="text1"/>
            <w:u w:val="none"/>
            <w:rPrChange w:id="14" w:author="Darina" w:date="2023-02-07T19:00:00Z">
              <w:rPr>
                <w:rStyle w:val="Hyperlink"/>
                <w:rFonts w:cstheme="minorHAnsi"/>
                <w:b/>
                <w:bCs/>
                <w:color w:val="000000" w:themeColor="text1"/>
                <w:u w:val="none"/>
              </w:rPr>
            </w:rPrChange>
          </w:rPr>
          <w:t>.</w:t>
        </w:r>
      </w:ins>
    </w:p>
    <w:p w14:paraId="3E301C95" w14:textId="23F7F63D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del w:id="15" w:author="Darina" w:date="2023-02-07T19:00:00Z">
        <w:r w:rsidRPr="004F0ADD" w:rsidDel="009803EE">
          <w:rPr>
            <w:b/>
            <w:bCs/>
          </w:rPr>
          <w:delText>"</w:delText>
        </w:r>
      </w:del>
      <w:r w:rsidRPr="009803EE">
        <w:rPr>
          <w:b/>
          <w:bCs/>
          <w:i/>
          <w:iCs/>
          <w:rPrChange w:id="16" w:author="Darina" w:date="2023-02-07T19:00:00Z">
            <w:rPr>
              <w:b/>
              <w:bCs/>
            </w:rPr>
          </w:rPrChange>
        </w:rPr>
        <w:t>index.js</w:t>
      </w:r>
      <w:del w:id="17" w:author="Darina" w:date="2023-02-07T19:00:00Z">
        <w:r w:rsidRPr="004F0ADD" w:rsidDel="009803EE">
          <w:rPr>
            <w:b/>
            <w:bCs/>
          </w:rPr>
          <w:delText>"</w:delText>
        </w:r>
      </w:del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ins w:id="18" w:author="Darina" w:date="2023-02-07T19:00:00Z">
        <w:r w:rsidR="009803EE" w:rsidRPr="009803EE">
          <w:rPr>
            <w:rPrChange w:id="19" w:author="Darina" w:date="2023-02-07T19:00:00Z">
              <w:rPr>
                <w:b/>
                <w:bCs/>
              </w:rPr>
            </w:rPrChange>
          </w:rPr>
          <w:t>.</w:t>
        </w:r>
      </w:ins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6D30F137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ins w:id="20" w:author="Darina" w:date="2023-02-07T19:02:00Z">
        <w:r w:rsidR="009803EE">
          <w:rPr>
            <w:rStyle w:val="jlqj4b"/>
            <w:lang w:val="en"/>
          </w:rPr>
          <w:t>sharing</w:t>
        </w:r>
      </w:ins>
      <w:del w:id="21" w:author="Darina" w:date="2023-02-07T19:02:00Z">
        <w:r w:rsidR="00EA3E79" w:rsidDel="009803EE">
          <w:rPr>
            <w:rStyle w:val="jlqj4b"/>
            <w:lang w:val="en"/>
          </w:rPr>
          <w:delText>the</w:delText>
        </w:r>
      </w:del>
      <w:r w:rsidR="00EA3E79">
        <w:rPr>
          <w:rStyle w:val="jlqj4b"/>
          <w:lang w:val="en"/>
        </w:rPr>
        <w:t xml:space="preserve"> </w:t>
      </w:r>
      <w:r w:rsidR="008D51C2">
        <w:rPr>
          <w:rStyle w:val="jlqj4b"/>
          <w:b/>
          <w:lang w:val="en"/>
        </w:rPr>
        <w:t>pet</w:t>
      </w:r>
      <w:del w:id="22" w:author="Darina" w:date="2023-02-07T19:02:00Z">
        <w:r w:rsidR="008D51C2" w:rsidDel="009803EE">
          <w:rPr>
            <w:rStyle w:val="jlqj4b"/>
            <w:b/>
            <w:lang w:val="en"/>
          </w:rPr>
          <w:delText>s</w:delText>
        </w:r>
      </w:del>
      <w:r w:rsidR="008D51C2">
        <w:rPr>
          <w:rStyle w:val="jlqj4b"/>
          <w:b/>
          <w:lang w:val="en"/>
        </w:rPr>
        <w:t xml:space="preserve"> photo</w:t>
      </w:r>
      <w:ins w:id="23" w:author="Darina" w:date="2023-02-07T19:02:00Z">
        <w:r w:rsidR="009803EE">
          <w:rPr>
            <w:rStyle w:val="jlqj4b"/>
            <w:b/>
            <w:lang w:val="en"/>
          </w:rPr>
          <w:t>s</w:t>
        </w:r>
      </w:ins>
      <w:r w:rsidRPr="006C475D">
        <w:rPr>
          <w:rStyle w:val="jlqj4b"/>
          <w:lang w:val="en"/>
        </w:rPr>
        <w:t xml:space="preserve">. </w:t>
      </w:r>
    </w:p>
    <w:p w14:paraId="5304E378" w14:textId="7C66FABB" w:rsidR="0091664F" w:rsidRPr="00B5175E" w:rsidRDefault="006C475D" w:rsidP="006C475D">
      <w:pPr>
        <w:rPr>
          <w:rStyle w:val="jlqj4b"/>
        </w:rPr>
      </w:pPr>
      <w:r w:rsidRPr="003E3299">
        <w:rPr>
          <w:rStyle w:val="jlqj4b"/>
          <w:lang w:val="en"/>
        </w:rPr>
        <w:t xml:space="preserve">The visitors can </w:t>
      </w:r>
      <w:r w:rsidRPr="003E3299">
        <w:rPr>
          <w:rStyle w:val="jlqj4b"/>
          <w:b/>
          <w:lang w:val="en"/>
        </w:rPr>
        <w:t>view</w:t>
      </w:r>
      <w:r w:rsidRPr="003E3299">
        <w:rPr>
          <w:rStyle w:val="jlqj4b"/>
          <w:lang w:val="en"/>
        </w:rPr>
        <w:t xml:space="preserve"> the </w:t>
      </w:r>
      <w:ins w:id="24" w:author="Darina" w:date="2023-02-07T19:00:00Z">
        <w:r w:rsidR="009803EE">
          <w:rPr>
            <w:rStyle w:val="jlqj4b"/>
            <w:b/>
            <w:lang w:val="en"/>
          </w:rPr>
          <w:t>h</w:t>
        </w:r>
      </w:ins>
      <w:del w:id="25" w:author="Darina" w:date="2023-02-07T19:00:00Z">
        <w:r w:rsidRPr="003E3299" w:rsidDel="009803EE">
          <w:rPr>
            <w:rStyle w:val="jlqj4b"/>
            <w:b/>
            <w:lang w:val="en"/>
          </w:rPr>
          <w:delText>H</w:delText>
        </w:r>
      </w:del>
      <w:r w:rsidRPr="003E3299">
        <w:rPr>
          <w:rStyle w:val="jlqj4b"/>
          <w:b/>
          <w:lang w:val="en"/>
        </w:rPr>
        <w:t>ome page</w:t>
      </w:r>
      <w:r w:rsidRPr="003E3299">
        <w:rPr>
          <w:rStyle w:val="jlqj4b"/>
          <w:lang w:val="en"/>
        </w:rPr>
        <w:t xml:space="preserve"> and </w:t>
      </w:r>
      <w:ins w:id="26" w:author="Darina" w:date="2023-02-07T19:00:00Z">
        <w:r w:rsidR="009803EE">
          <w:rPr>
            <w:b/>
          </w:rPr>
          <w:t>c</w:t>
        </w:r>
      </w:ins>
      <w:del w:id="27" w:author="Darina" w:date="2023-02-07T19:00:00Z">
        <w:r w:rsidR="00B5175E" w:rsidRPr="003E3299" w:rsidDel="009803EE">
          <w:rPr>
            <w:b/>
          </w:rPr>
          <w:delText>C</w:delText>
        </w:r>
      </w:del>
      <w:r w:rsidR="00B5175E" w:rsidRPr="003E3299">
        <w:rPr>
          <w:b/>
        </w:rPr>
        <w:t>atalog</w:t>
      </w:r>
      <w:r w:rsidRPr="003E3299">
        <w:rPr>
          <w:b/>
        </w:rPr>
        <w:t xml:space="preserve"> </w:t>
      </w:r>
      <w:r w:rsidR="00B5175E" w:rsidRPr="003E3299">
        <w:rPr>
          <w:rStyle w:val="jlqj4b"/>
          <w:lang w:val="en"/>
        </w:rPr>
        <w:t xml:space="preserve">page </w:t>
      </w:r>
      <w:r w:rsidRPr="003E3299">
        <w:rPr>
          <w:rStyle w:val="jlqj4b"/>
          <w:lang w:val="en"/>
        </w:rPr>
        <w:t xml:space="preserve">with available </w:t>
      </w:r>
      <w:r w:rsidR="001128B4" w:rsidRPr="003E3299">
        <w:rPr>
          <w:rStyle w:val="jlqj4b"/>
          <w:lang w:val="en"/>
        </w:rPr>
        <w:t>photos</w:t>
      </w:r>
      <w:r w:rsidR="00EA3E79" w:rsidRPr="003E3299">
        <w:rPr>
          <w:rStyle w:val="jlqj4b"/>
          <w:lang w:val="en"/>
        </w:rPr>
        <w:t>. T</w:t>
      </w:r>
      <w:r w:rsidRPr="003E3299">
        <w:rPr>
          <w:rStyle w:val="jlqj4b"/>
          <w:lang w:val="en"/>
        </w:rPr>
        <w:t xml:space="preserve">hey can also </w:t>
      </w:r>
      <w:r w:rsidRPr="003E3299">
        <w:rPr>
          <w:rStyle w:val="jlqj4b"/>
          <w:b/>
          <w:lang w:val="en"/>
        </w:rPr>
        <w:t>register</w:t>
      </w:r>
      <w:r w:rsidRPr="003E3299">
        <w:rPr>
          <w:rStyle w:val="jlqj4b"/>
          <w:lang w:val="en"/>
        </w:rPr>
        <w:t xml:space="preserve"> with a</w:t>
      </w:r>
      <w:del w:id="28" w:author="Darina" w:date="2023-02-07T19:00:00Z">
        <w:r w:rsidR="00EA3E79" w:rsidRPr="003E3299" w:rsidDel="009803EE">
          <w:rPr>
            <w:rStyle w:val="jlqj4b"/>
            <w:lang w:val="en"/>
          </w:rPr>
          <w:delText>n</w:delText>
        </w:r>
      </w:del>
      <w:r w:rsidR="00EA3E79" w:rsidRPr="003E3299">
        <w:rPr>
          <w:rStyle w:val="jlqj4b"/>
          <w:lang w:val="en"/>
        </w:rPr>
        <w:t xml:space="preserve"> </w:t>
      </w:r>
      <w:r w:rsidR="001128B4" w:rsidRPr="003E3299">
        <w:rPr>
          <w:rStyle w:val="jlqj4b"/>
          <w:b/>
          <w:bCs/>
          <w:lang w:val="en"/>
        </w:rPr>
        <w:t>username</w:t>
      </w:r>
      <w:del w:id="29" w:author="Darina" w:date="2023-02-07T19:00:00Z">
        <w:r w:rsidR="00EA3E79" w:rsidRPr="003E3299" w:rsidDel="009803EE">
          <w:rPr>
            <w:rStyle w:val="jlqj4b"/>
            <w:lang w:val="en"/>
          </w:rPr>
          <w:delText>,</w:delText>
        </w:r>
      </w:del>
      <w:r w:rsidR="00EA3E79" w:rsidRPr="003E3299">
        <w:rPr>
          <w:rStyle w:val="jlqj4b"/>
          <w:lang w:val="en"/>
        </w:rPr>
        <w:t xml:space="preserve"> and </w:t>
      </w:r>
      <w:r w:rsidR="00EA3E79" w:rsidRPr="003E3299">
        <w:rPr>
          <w:rStyle w:val="jlqj4b"/>
          <w:b/>
          <w:bCs/>
          <w:lang w:val="en"/>
        </w:rPr>
        <w:t>password</w:t>
      </w:r>
      <w:del w:id="30" w:author="Darina" w:date="2023-02-07T19:03:00Z">
        <w:r w:rsidR="00EA3E79" w:rsidRPr="003E3299" w:rsidDel="009803EE">
          <w:rPr>
            <w:rStyle w:val="jlqj4b"/>
            <w:lang w:val="en"/>
          </w:rPr>
          <w:delText>,</w:delText>
        </w:r>
      </w:del>
      <w:ins w:id="31" w:author="Darina" w:date="2023-02-07T19:03:00Z">
        <w:r w:rsidR="009803EE">
          <w:rPr>
            <w:rStyle w:val="jlqj4b"/>
            <w:lang w:val="en"/>
          </w:rPr>
          <w:t>.</w:t>
        </w:r>
      </w:ins>
      <w:r w:rsidR="00EA3E79" w:rsidRPr="003E3299">
        <w:rPr>
          <w:rStyle w:val="jlqj4b"/>
          <w:lang w:val="en"/>
        </w:rPr>
        <w:t xml:space="preserve"> </w:t>
      </w:r>
      <w:ins w:id="32" w:author="Darina" w:date="2023-02-07T19:03:00Z">
        <w:r w:rsidR="009803EE">
          <w:rPr>
            <w:rStyle w:val="jlqj4b"/>
            <w:lang w:val="en"/>
          </w:rPr>
          <w:t>After registering,</w:t>
        </w:r>
      </w:ins>
      <w:del w:id="33" w:author="Darina" w:date="2023-02-07T19:03:00Z">
        <w:r w:rsidR="00EA3E79" w:rsidRPr="003E3299" w:rsidDel="009803EE">
          <w:rPr>
            <w:rStyle w:val="jlqj4b"/>
            <w:lang w:val="en"/>
          </w:rPr>
          <w:delText>allowing them</w:delText>
        </w:r>
      </w:del>
      <w:del w:id="34" w:author="Darina" w:date="2023-02-07T19:04:00Z">
        <w:r w:rsidR="00EA3E79" w:rsidRPr="003E3299" w:rsidDel="009803EE">
          <w:rPr>
            <w:rStyle w:val="jlqj4b"/>
            <w:lang w:val="en"/>
          </w:rPr>
          <w:delText xml:space="preserve"> </w:delText>
        </w:r>
      </w:del>
      <w:ins w:id="35" w:author="Darina" w:date="2023-02-07T19:04:00Z">
        <w:r w:rsidR="009803EE">
          <w:rPr>
            <w:rStyle w:val="jlqj4b"/>
            <w:lang w:val="en"/>
          </w:rPr>
          <w:t xml:space="preserve"> they will be able </w:t>
        </w:r>
      </w:ins>
      <w:r w:rsidR="00EA3E79" w:rsidRPr="003E3299">
        <w:rPr>
          <w:rStyle w:val="jlqj4b"/>
          <w:lang w:val="en"/>
        </w:rPr>
        <w:t xml:space="preserve">to create their </w:t>
      </w:r>
      <w:r w:rsidR="001128B4" w:rsidRPr="003E3299">
        <w:rPr>
          <w:rStyle w:val="jlqj4b"/>
          <w:b/>
          <w:bCs/>
          <w:lang w:val="en"/>
        </w:rPr>
        <w:t>photo posts</w:t>
      </w:r>
      <w:r w:rsidR="001128B4" w:rsidRPr="003E3299">
        <w:rPr>
          <w:rStyle w:val="jlqj4b"/>
          <w:lang w:val="en"/>
        </w:rPr>
        <w:t xml:space="preserve"> </w:t>
      </w:r>
      <w:r w:rsidR="00EA3E79" w:rsidRPr="003E3299">
        <w:rPr>
          <w:rStyle w:val="jlqj4b"/>
          <w:lang w:val="en"/>
        </w:rPr>
        <w:t>and</w:t>
      </w:r>
      <w:r w:rsidRPr="003E3299">
        <w:rPr>
          <w:rStyle w:val="jlqj4b"/>
          <w:lang w:val="en"/>
        </w:rPr>
        <w:t xml:space="preserve"> </w:t>
      </w:r>
      <w:r w:rsidR="001128B4" w:rsidRPr="003E3299">
        <w:rPr>
          <w:rStyle w:val="jlqj4b"/>
          <w:b/>
          <w:lang w:val="en"/>
        </w:rPr>
        <w:t>comment</w:t>
      </w:r>
      <w:r w:rsidR="00B5175E" w:rsidRPr="003E3299">
        <w:rPr>
          <w:rStyle w:val="jlqj4b"/>
          <w:b/>
          <w:lang w:val="en"/>
        </w:rPr>
        <w:t xml:space="preserve"> </w:t>
      </w:r>
      <w:r w:rsidR="001128B4" w:rsidRPr="003E3299">
        <w:rPr>
          <w:rStyle w:val="jlqj4b"/>
          <w:b/>
          <w:lang w:val="en"/>
        </w:rPr>
        <w:t>photo posts</w:t>
      </w:r>
      <w:r w:rsidR="00B5175E" w:rsidRPr="003E3299">
        <w:rPr>
          <w:rStyle w:val="jlqj4b"/>
          <w:b/>
          <w:lang w:val="en"/>
        </w:rPr>
        <w:t xml:space="preserve"> they are interested</w:t>
      </w:r>
      <w:r w:rsidR="00495206" w:rsidRPr="003E3299">
        <w:rPr>
          <w:rStyle w:val="jlqj4b"/>
          <w:b/>
          <w:lang w:val="en"/>
        </w:rPr>
        <w:t xml:space="preserve"> </w:t>
      </w:r>
      <w:r w:rsidR="00B5175E" w:rsidRPr="003E3299">
        <w:rPr>
          <w:rStyle w:val="jlqj4b"/>
          <w:b/>
          <w:lang w:val="en"/>
        </w:rPr>
        <w:t xml:space="preserve">in </w:t>
      </w:r>
      <w:r w:rsidRPr="003E3299">
        <w:rPr>
          <w:rStyle w:val="jlqj4b"/>
          <w:lang w:val="en"/>
        </w:rPr>
        <w:t xml:space="preserve">(if the </w:t>
      </w:r>
      <w:r w:rsidR="00015FE2" w:rsidRPr="003E3299">
        <w:rPr>
          <w:rStyle w:val="jlqj4b"/>
          <w:b/>
          <w:lang w:val="en"/>
        </w:rPr>
        <w:t>current user</w:t>
      </w:r>
      <w:r w:rsidRPr="003E3299">
        <w:rPr>
          <w:rStyle w:val="jlqj4b"/>
          <w:lang w:val="en"/>
        </w:rPr>
        <w:t xml:space="preserve"> is </w:t>
      </w:r>
      <w:r w:rsidRPr="003E3299">
        <w:rPr>
          <w:rStyle w:val="jlqj4b"/>
          <w:b/>
          <w:lang w:val="en"/>
        </w:rPr>
        <w:t xml:space="preserve">not </w:t>
      </w:r>
      <w:r w:rsidRPr="003E3299">
        <w:rPr>
          <w:rStyle w:val="jlqj4b"/>
          <w:lang w:val="en"/>
        </w:rPr>
        <w:t xml:space="preserve">the </w:t>
      </w:r>
      <w:r w:rsidR="00B5175E" w:rsidRPr="003E3299">
        <w:rPr>
          <w:rStyle w:val="jlqj4b"/>
          <w:lang w:val="en"/>
        </w:rPr>
        <w:t xml:space="preserve">author of the </w:t>
      </w:r>
      <w:r w:rsidR="001128B4" w:rsidRPr="003E3299">
        <w:rPr>
          <w:rStyle w:val="jlqj4b"/>
          <w:lang w:val="en"/>
        </w:rPr>
        <w:t>photo</w:t>
      </w:r>
      <w:r w:rsidRPr="003E3299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40899815" w:rsidR="0091664F" w:rsidRPr="003E3299" w:rsidRDefault="0091664F" w:rsidP="0091664F">
      <w:pPr>
        <w:pStyle w:val="Heading3"/>
        <w:rPr>
          <w:rFonts w:cstheme="minorHAnsi"/>
        </w:rPr>
      </w:pPr>
      <w:r w:rsidRPr="003E3299">
        <w:rPr>
          <w:rFonts w:cstheme="minorHAnsi"/>
        </w:rPr>
        <w:t>Guest (</w:t>
      </w:r>
      <w:del w:id="36" w:author="Darina" w:date="2023-02-08T10:26:00Z">
        <w:r w:rsidRPr="003E3299" w:rsidDel="00DC1682">
          <w:rPr>
            <w:rFonts w:cstheme="minorHAnsi"/>
          </w:rPr>
          <w:delText>n</w:delText>
        </w:r>
      </w:del>
      <w:ins w:id="37" w:author="Darina" w:date="2023-02-08T10:26:00Z">
        <w:r w:rsidR="00DC1682">
          <w:rPr>
            <w:rFonts w:cstheme="minorHAnsi"/>
          </w:rPr>
          <w:t>N</w:t>
        </w:r>
      </w:ins>
      <w:r w:rsidRPr="003E3299">
        <w:rPr>
          <w:rFonts w:cstheme="minorHAnsi"/>
        </w:rPr>
        <w:t xml:space="preserve">ot </w:t>
      </w:r>
      <w:del w:id="38" w:author="Darina" w:date="2023-02-08T10:26:00Z">
        <w:r w:rsidRPr="003E3299" w:rsidDel="00DC1682">
          <w:rPr>
            <w:rFonts w:cstheme="minorHAnsi"/>
          </w:rPr>
          <w:delText>l</w:delText>
        </w:r>
      </w:del>
      <w:ins w:id="39" w:author="Darina" w:date="2023-02-08T10:26:00Z">
        <w:r w:rsidR="00DC1682">
          <w:rPr>
            <w:rFonts w:cstheme="minorHAnsi"/>
          </w:rPr>
          <w:t>L</w:t>
        </w:r>
      </w:ins>
      <w:r w:rsidRPr="003E3299">
        <w:rPr>
          <w:rFonts w:cstheme="minorHAnsi"/>
        </w:rPr>
        <w:t>ogged</w:t>
      </w:r>
      <w:ins w:id="40" w:author="Darina" w:date="2023-02-08T10:25:00Z">
        <w:r w:rsidR="00DC1682">
          <w:rPr>
            <w:rFonts w:cstheme="minorHAnsi"/>
            <w:lang w:val="bg-BG"/>
          </w:rPr>
          <w:t>-</w:t>
        </w:r>
      </w:ins>
      <w:del w:id="41" w:author="Darina" w:date="2023-02-08T10:25:00Z">
        <w:r w:rsidRPr="003E3299" w:rsidDel="00DC1682">
          <w:rPr>
            <w:rFonts w:cstheme="minorHAnsi"/>
          </w:rPr>
          <w:delText xml:space="preserve"> </w:delText>
        </w:r>
      </w:del>
      <w:r w:rsidRPr="003E3299">
        <w:rPr>
          <w:rFonts w:cstheme="minorHAnsi"/>
        </w:rPr>
        <w:t>in)</w:t>
      </w:r>
    </w:p>
    <w:p w14:paraId="694E1AB3" w14:textId="74633485" w:rsidR="00B5175E" w:rsidRPr="003E3299" w:rsidRDefault="0091664F" w:rsidP="00B5175E">
      <w:pPr>
        <w:pStyle w:val="ListParagraph"/>
        <w:spacing w:before="120"/>
        <w:ind w:left="0"/>
        <w:rPr>
          <w:rFonts w:cstheme="minorHAnsi"/>
          <w:noProof/>
        </w:rPr>
      </w:pPr>
      <w:r w:rsidRPr="003E3299">
        <w:rPr>
          <w:rFonts w:cstheme="minorHAnsi"/>
          <w:b/>
          <w:bCs/>
        </w:rPr>
        <w:t>Guest</w:t>
      </w:r>
      <w:r w:rsidRPr="003E3299">
        <w:rPr>
          <w:rFonts w:cstheme="minorHAnsi"/>
        </w:rPr>
        <w:t xml:space="preserve"> navigation example:</w:t>
      </w:r>
      <w:del w:id="42" w:author="Darina" w:date="2023-02-07T19:05:00Z">
        <w:r w:rsidRPr="003E3299" w:rsidDel="009803EE">
          <w:rPr>
            <w:rFonts w:cstheme="minorHAnsi"/>
            <w:noProof/>
          </w:rPr>
          <w:delText xml:space="preserve"> </w:delText>
        </w:r>
      </w:del>
    </w:p>
    <w:p w14:paraId="648393DE" w14:textId="39E491BA" w:rsidR="0091664F" w:rsidRPr="008E2D97" w:rsidRDefault="007C5DB9" w:rsidP="006C475D">
      <w:pPr>
        <w:rPr>
          <w:rStyle w:val="jlqj4b"/>
          <w:highlight w:val="yellow"/>
          <w:lang w:val="en"/>
        </w:rPr>
      </w:pPr>
      <w:r>
        <w:rPr>
          <w:noProof/>
        </w:rPr>
        <w:drawing>
          <wp:inline distT="0" distB="0" distL="0" distR="0" wp14:anchorId="10B77240" wp14:editId="190FE688">
            <wp:extent cx="2468880" cy="598765"/>
            <wp:effectExtent l="0" t="0" r="0" b="0"/>
            <wp:docPr id="4" name="Картина 4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3805" cy="6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1B06975F" w:rsidR="00243773" w:rsidRPr="003E3299" w:rsidRDefault="0091664F" w:rsidP="0091664F">
      <w:pPr>
        <w:rPr>
          <w:rFonts w:cstheme="minorHAnsi"/>
        </w:rPr>
      </w:pPr>
      <w:r w:rsidRPr="003E3299">
        <w:rPr>
          <w:rFonts w:cstheme="minorHAnsi"/>
        </w:rPr>
        <w:t xml:space="preserve">The </w:t>
      </w:r>
      <w:r w:rsidRPr="003E3299">
        <w:rPr>
          <w:rFonts w:cstheme="minorHAnsi"/>
          <w:b/>
        </w:rPr>
        <w:t>application</w:t>
      </w:r>
      <w:r w:rsidRPr="003E3299">
        <w:rPr>
          <w:rFonts w:cstheme="minorHAnsi"/>
        </w:rPr>
        <w:t xml:space="preserve"> should provide </w:t>
      </w:r>
      <w:del w:id="43" w:author="Darina" w:date="2023-02-07T19:05:00Z">
        <w:r w:rsidRPr="003E3299" w:rsidDel="009803EE">
          <w:rPr>
            <w:rStyle w:val="CodeChar"/>
            <w:rFonts w:asciiTheme="minorHAnsi" w:hAnsiTheme="minorHAnsi" w:cstheme="minorHAnsi"/>
          </w:rPr>
          <w:delText>G</w:delText>
        </w:r>
      </w:del>
      <w:ins w:id="44" w:author="Darina" w:date="2023-02-07T19:05:00Z">
        <w:r w:rsidR="009803EE">
          <w:rPr>
            <w:rStyle w:val="CodeChar"/>
            <w:rFonts w:asciiTheme="minorHAnsi" w:hAnsiTheme="minorHAnsi" w:cstheme="minorHAnsi"/>
          </w:rPr>
          <w:t>g</w:t>
        </w:r>
      </w:ins>
      <w:r w:rsidRPr="003E3299">
        <w:rPr>
          <w:rStyle w:val="CodeChar"/>
          <w:rFonts w:asciiTheme="minorHAnsi" w:hAnsiTheme="minorHAnsi" w:cstheme="minorHAnsi"/>
        </w:rPr>
        <w:t>uest</w:t>
      </w:r>
      <w:r w:rsidRPr="003E3299">
        <w:rPr>
          <w:rFonts w:cstheme="minorHAnsi"/>
        </w:rPr>
        <w:t xml:space="preserve"> (not logged in) users with the functionality to </w:t>
      </w:r>
      <w:del w:id="45" w:author="Darina" w:date="2023-02-07T19:05:00Z">
        <w:r w:rsidR="00C92778" w:rsidRPr="003E3299" w:rsidDel="009803EE">
          <w:rPr>
            <w:rStyle w:val="CodeChar"/>
            <w:rFonts w:asciiTheme="minorHAnsi" w:hAnsiTheme="minorHAnsi" w:cstheme="minorHAnsi"/>
          </w:rPr>
          <w:delText>L</w:delText>
        </w:r>
      </w:del>
      <w:ins w:id="46" w:author="Darina" w:date="2023-02-07T19:05:00Z">
        <w:r w:rsidR="009803EE">
          <w:rPr>
            <w:rStyle w:val="CodeChar"/>
            <w:rFonts w:asciiTheme="minorHAnsi" w:hAnsiTheme="minorHAnsi" w:cstheme="minorHAnsi"/>
          </w:rPr>
          <w:t>l</w:t>
        </w:r>
      </w:ins>
      <w:r w:rsidRPr="003E3299">
        <w:rPr>
          <w:rStyle w:val="CodeChar"/>
          <w:rFonts w:asciiTheme="minorHAnsi" w:hAnsiTheme="minorHAnsi" w:cstheme="minorHAnsi"/>
        </w:rPr>
        <w:t>ogin</w:t>
      </w:r>
      <w:r w:rsidRPr="003E3299">
        <w:rPr>
          <w:rFonts w:cstheme="minorHAnsi"/>
        </w:rPr>
        <w:t xml:space="preserve">, </w:t>
      </w:r>
      <w:del w:id="47" w:author="Darina" w:date="2023-02-07T19:05:00Z">
        <w:r w:rsidR="00C92778" w:rsidRPr="003E3299" w:rsidDel="009803EE">
          <w:rPr>
            <w:rStyle w:val="CodeChar"/>
            <w:rFonts w:asciiTheme="minorHAnsi" w:hAnsiTheme="minorHAnsi" w:cstheme="minorHAnsi"/>
          </w:rPr>
          <w:delText>R</w:delText>
        </w:r>
      </w:del>
      <w:ins w:id="48" w:author="Darina" w:date="2023-02-07T19:05:00Z">
        <w:r w:rsidR="009803EE">
          <w:rPr>
            <w:rStyle w:val="CodeChar"/>
            <w:rFonts w:asciiTheme="minorHAnsi" w:hAnsiTheme="minorHAnsi" w:cstheme="minorHAnsi"/>
          </w:rPr>
          <w:t>r</w:t>
        </w:r>
      </w:ins>
      <w:r w:rsidRPr="003E3299">
        <w:rPr>
          <w:rStyle w:val="CodeChar"/>
          <w:rFonts w:asciiTheme="minorHAnsi" w:hAnsiTheme="minorHAnsi" w:cstheme="minorHAnsi"/>
        </w:rPr>
        <w:t>egister</w:t>
      </w:r>
      <w:r w:rsidRPr="003E3299">
        <w:rPr>
          <w:rFonts w:cstheme="minorHAnsi"/>
          <w:lang w:val="bg-BG"/>
        </w:rPr>
        <w:t xml:space="preserve">, </w:t>
      </w:r>
      <w:r w:rsidR="006C6E9B">
        <w:rPr>
          <w:rFonts w:cstheme="minorHAnsi"/>
        </w:rPr>
        <w:t>and</w:t>
      </w:r>
      <w:r w:rsidR="009B1099" w:rsidRPr="003E3299">
        <w:rPr>
          <w:rFonts w:cstheme="minorHAnsi"/>
          <w:lang w:val="bg-BG"/>
        </w:rPr>
        <w:t xml:space="preserve"> </w:t>
      </w:r>
      <w:r w:rsidRPr="003E3299">
        <w:rPr>
          <w:rFonts w:cstheme="minorHAnsi"/>
          <w:b/>
        </w:rPr>
        <w:t>view</w:t>
      </w:r>
      <w:r w:rsidRPr="003E3299">
        <w:rPr>
          <w:rFonts w:cstheme="minorHAnsi"/>
        </w:rPr>
        <w:t xml:space="preserve"> the </w:t>
      </w:r>
      <w:del w:id="49" w:author="Darina" w:date="2023-02-07T19:06:00Z">
        <w:r w:rsidRPr="003E3299" w:rsidDel="009803EE">
          <w:rPr>
            <w:rStyle w:val="CodeChar"/>
            <w:rFonts w:asciiTheme="minorHAnsi" w:hAnsiTheme="minorHAnsi" w:cstheme="minorHAnsi"/>
          </w:rPr>
          <w:delText>H</w:delText>
        </w:r>
      </w:del>
      <w:ins w:id="50" w:author="Darina" w:date="2023-02-07T19:06:00Z">
        <w:r w:rsidR="009803EE">
          <w:rPr>
            <w:rStyle w:val="CodeChar"/>
            <w:rFonts w:asciiTheme="minorHAnsi" w:hAnsiTheme="minorHAnsi" w:cstheme="minorHAnsi"/>
          </w:rPr>
          <w:t>h</w:t>
        </w:r>
      </w:ins>
      <w:r w:rsidRPr="003E3299">
        <w:rPr>
          <w:rStyle w:val="CodeChar"/>
          <w:rFonts w:asciiTheme="minorHAnsi" w:hAnsiTheme="minorHAnsi" w:cstheme="minorHAnsi"/>
        </w:rPr>
        <w:t>ome</w:t>
      </w:r>
      <w:r w:rsidRPr="003E3299">
        <w:rPr>
          <w:rFonts w:cstheme="minorHAnsi"/>
        </w:rPr>
        <w:t xml:space="preserve"> page, </w:t>
      </w:r>
      <w:del w:id="51" w:author="Darina" w:date="2023-02-07T19:06:00Z">
        <w:r w:rsidR="009564A2" w:rsidDel="009803EE">
          <w:rPr>
            <w:rFonts w:cstheme="minorHAnsi"/>
            <w:b/>
            <w:bCs/>
          </w:rPr>
          <w:delText>C</w:delText>
        </w:r>
      </w:del>
      <w:ins w:id="52" w:author="Darina" w:date="2023-02-07T19:06:00Z">
        <w:r w:rsidR="009803EE">
          <w:rPr>
            <w:rFonts w:cstheme="minorHAnsi"/>
            <w:b/>
            <w:bCs/>
          </w:rPr>
          <w:t>c</w:t>
        </w:r>
      </w:ins>
      <w:r w:rsidR="006C6E9B">
        <w:rPr>
          <w:rFonts w:cstheme="minorHAnsi"/>
          <w:b/>
          <w:bCs/>
          <w:lang w:val="bg-BG"/>
        </w:rPr>
        <w:t>а</w:t>
      </w:r>
      <w:proofErr w:type="spellStart"/>
      <w:r w:rsidR="009564A2">
        <w:rPr>
          <w:rFonts w:cstheme="minorHAnsi"/>
          <w:b/>
          <w:bCs/>
        </w:rPr>
        <w:t>t</w:t>
      </w:r>
      <w:r w:rsidR="006C6E9B">
        <w:rPr>
          <w:rFonts w:cstheme="minorHAnsi"/>
          <w:b/>
          <w:bCs/>
        </w:rPr>
        <w:t>alog</w:t>
      </w:r>
      <w:proofErr w:type="spellEnd"/>
      <w:r w:rsidR="00C92778" w:rsidRPr="003E3299">
        <w:rPr>
          <w:rFonts w:cstheme="minorHAnsi"/>
          <w:b/>
          <w:bCs/>
        </w:rPr>
        <w:t xml:space="preserve"> </w:t>
      </w:r>
      <w:r w:rsidRPr="003E3299">
        <w:rPr>
          <w:rFonts w:cstheme="minorHAnsi"/>
        </w:rPr>
        <w:t>page</w:t>
      </w:r>
      <w:r w:rsidR="009B1099" w:rsidRPr="003E3299">
        <w:rPr>
          <w:rFonts w:cstheme="minorHAnsi"/>
        </w:rPr>
        <w:t>,</w:t>
      </w:r>
      <w:r w:rsidRPr="003E3299">
        <w:rPr>
          <w:rFonts w:cstheme="minorHAnsi"/>
        </w:rPr>
        <w:t xml:space="preserve"> and </w:t>
      </w:r>
      <w:del w:id="53" w:author="Darina" w:date="2023-02-07T19:06:00Z">
        <w:r w:rsidRPr="003E3299" w:rsidDel="009803EE">
          <w:rPr>
            <w:rFonts w:cstheme="minorHAnsi"/>
            <w:b/>
            <w:bCs/>
          </w:rPr>
          <w:delText>D</w:delText>
        </w:r>
      </w:del>
      <w:ins w:id="54" w:author="Darina" w:date="2023-02-07T19:06:00Z">
        <w:r w:rsidR="009803EE">
          <w:rPr>
            <w:rFonts w:cstheme="minorHAnsi"/>
            <w:b/>
            <w:bCs/>
          </w:rPr>
          <w:t>d</w:t>
        </w:r>
      </w:ins>
      <w:r w:rsidRPr="003E3299">
        <w:rPr>
          <w:rFonts w:cstheme="minorHAnsi"/>
          <w:b/>
          <w:bCs/>
        </w:rPr>
        <w:t>etails</w:t>
      </w:r>
      <w:r w:rsidRPr="003E3299">
        <w:rPr>
          <w:rFonts w:cstheme="minorHAnsi"/>
        </w:rPr>
        <w:t xml:space="preserve"> page.</w:t>
      </w:r>
    </w:p>
    <w:p w14:paraId="133A6F45" w14:textId="0018687D" w:rsidR="00243773" w:rsidRPr="003E3299" w:rsidRDefault="00243773" w:rsidP="00243773">
      <w:pPr>
        <w:pStyle w:val="Heading3"/>
        <w:rPr>
          <w:rFonts w:cstheme="minorHAnsi"/>
        </w:rPr>
      </w:pPr>
      <w:r w:rsidRPr="003E3299">
        <w:rPr>
          <w:rFonts w:cstheme="minorHAnsi"/>
        </w:rPr>
        <w:t>User</w:t>
      </w:r>
      <w:del w:id="55" w:author="Darina" w:date="2023-02-07T19:15:00Z">
        <w:r w:rsidRPr="003E3299" w:rsidDel="00CA4094">
          <w:rPr>
            <w:rFonts w:cstheme="minorHAnsi"/>
          </w:rPr>
          <w:delText>s</w:delText>
        </w:r>
      </w:del>
      <w:r w:rsidRPr="003E3299">
        <w:rPr>
          <w:rFonts w:cstheme="minorHAnsi"/>
        </w:rPr>
        <w:t xml:space="preserve"> (</w:t>
      </w:r>
      <w:del w:id="56" w:author="Darina" w:date="2023-02-08T10:26:00Z">
        <w:r w:rsidRPr="003E3299" w:rsidDel="00DC1682">
          <w:rPr>
            <w:rFonts w:cstheme="minorHAnsi"/>
          </w:rPr>
          <w:delText>l</w:delText>
        </w:r>
      </w:del>
      <w:ins w:id="57" w:author="Darina" w:date="2023-02-08T10:26:00Z">
        <w:r w:rsidR="00DC1682">
          <w:rPr>
            <w:rFonts w:cstheme="minorHAnsi"/>
          </w:rPr>
          <w:t>L</w:t>
        </w:r>
      </w:ins>
      <w:r w:rsidRPr="003E3299">
        <w:rPr>
          <w:rFonts w:cstheme="minorHAnsi"/>
        </w:rPr>
        <w:t>ogged</w:t>
      </w:r>
      <w:ins w:id="58" w:author="Darina" w:date="2023-02-07T21:14:00Z">
        <w:r w:rsidR="00FE35B3">
          <w:rPr>
            <w:rFonts w:cstheme="minorHAnsi"/>
          </w:rPr>
          <w:t>-</w:t>
        </w:r>
      </w:ins>
      <w:del w:id="59" w:author="Darina" w:date="2023-02-07T21:14:00Z">
        <w:r w:rsidRPr="003E3299" w:rsidDel="00FE35B3">
          <w:rPr>
            <w:rFonts w:cstheme="minorHAnsi"/>
          </w:rPr>
          <w:delText xml:space="preserve"> </w:delText>
        </w:r>
      </w:del>
      <w:r w:rsidRPr="003E3299">
        <w:rPr>
          <w:rFonts w:cstheme="minorHAnsi"/>
        </w:rPr>
        <w:t>in)</w:t>
      </w:r>
    </w:p>
    <w:p w14:paraId="26CA540B" w14:textId="3B07003D" w:rsidR="005841E3" w:rsidRPr="003E3299" w:rsidRDefault="00243773" w:rsidP="005841E3">
      <w:pPr>
        <w:spacing w:after="0"/>
        <w:rPr>
          <w:rFonts w:cstheme="minorHAnsi"/>
        </w:rPr>
      </w:pPr>
      <w:r w:rsidRPr="003E3299">
        <w:rPr>
          <w:rFonts w:cstheme="minorHAnsi"/>
          <w:b/>
          <w:bCs/>
        </w:rPr>
        <w:t>User</w:t>
      </w:r>
      <w:r w:rsidRPr="003E3299">
        <w:rPr>
          <w:rFonts w:cstheme="minorHAnsi"/>
        </w:rPr>
        <w:t xml:space="preserve"> navigation example:</w:t>
      </w:r>
    </w:p>
    <w:p w14:paraId="6C65E871" w14:textId="25A9A0F5" w:rsidR="00243773" w:rsidRPr="008E2D97" w:rsidRDefault="007C5DB9" w:rsidP="0091664F">
      <w:pPr>
        <w:rPr>
          <w:rFonts w:cstheme="minorHAnsi"/>
          <w:highlight w:val="yellow"/>
          <w:lang w:val="bg-BG"/>
        </w:rPr>
      </w:pPr>
      <w:r>
        <w:rPr>
          <w:noProof/>
        </w:rPr>
        <w:drawing>
          <wp:inline distT="0" distB="0" distL="0" distR="0" wp14:anchorId="7790A573" wp14:editId="63C5DCC4">
            <wp:extent cx="3685209" cy="541020"/>
            <wp:effectExtent l="0" t="0" r="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7342" cy="55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377F4D56" w:rsidR="00BE09F2" w:rsidRPr="003E3299" w:rsidRDefault="00BE09F2" w:rsidP="00BE09F2">
      <w:pPr>
        <w:rPr>
          <w:rFonts w:cstheme="minorHAnsi"/>
        </w:rPr>
      </w:pPr>
      <w:r w:rsidRPr="003E3299">
        <w:rPr>
          <w:rFonts w:cstheme="minorHAnsi"/>
        </w:rPr>
        <w:t xml:space="preserve">The </w:t>
      </w:r>
      <w:r w:rsidRPr="003E3299">
        <w:rPr>
          <w:rFonts w:cstheme="minorHAnsi"/>
          <w:b/>
        </w:rPr>
        <w:t>application</w:t>
      </w:r>
      <w:r w:rsidRPr="003E3299">
        <w:rPr>
          <w:rFonts w:cstheme="minorHAnsi"/>
        </w:rPr>
        <w:t xml:space="preserve"> should provide </w:t>
      </w:r>
      <w:del w:id="60" w:author="Darina" w:date="2023-02-07T19:06:00Z">
        <w:r w:rsidRPr="003E3299" w:rsidDel="009803EE">
          <w:rPr>
            <w:rFonts w:cstheme="minorHAnsi"/>
            <w:b/>
          </w:rPr>
          <w:delText>U</w:delText>
        </w:r>
      </w:del>
      <w:ins w:id="61" w:author="Darina" w:date="2023-02-07T19:06:00Z">
        <w:r w:rsidR="009803EE">
          <w:rPr>
            <w:rFonts w:cstheme="minorHAnsi"/>
            <w:b/>
          </w:rPr>
          <w:t>u</w:t>
        </w:r>
      </w:ins>
      <w:r w:rsidRPr="003E3299">
        <w:rPr>
          <w:rFonts w:cstheme="minorHAnsi"/>
          <w:b/>
        </w:rPr>
        <w:t>sers</w:t>
      </w:r>
      <w:r w:rsidRPr="003E3299">
        <w:rPr>
          <w:rFonts w:cstheme="minorHAnsi"/>
        </w:rPr>
        <w:t xml:space="preserve"> (logged</w:t>
      </w:r>
      <w:del w:id="62" w:author="Darina" w:date="2023-02-07T21:14:00Z">
        <w:r w:rsidRPr="003E3299" w:rsidDel="00FE35B3">
          <w:rPr>
            <w:rFonts w:cstheme="minorHAnsi"/>
          </w:rPr>
          <w:delText xml:space="preserve"> </w:delText>
        </w:r>
      </w:del>
      <w:ins w:id="63" w:author="Darina" w:date="2023-02-07T21:14:00Z">
        <w:r w:rsidR="00FE35B3">
          <w:rPr>
            <w:rFonts w:cstheme="minorHAnsi"/>
          </w:rPr>
          <w:t>-</w:t>
        </w:r>
      </w:ins>
      <w:r w:rsidRPr="003E3299">
        <w:rPr>
          <w:rFonts w:cstheme="minorHAnsi"/>
        </w:rPr>
        <w:t>in) with the functionality to:</w:t>
      </w:r>
    </w:p>
    <w:p w14:paraId="534BF1EF" w14:textId="460A1496" w:rsidR="00BE09F2" w:rsidRPr="003E3299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del w:id="64" w:author="Darina" w:date="2023-02-07T19:06:00Z">
        <w:r w:rsidRPr="003E3299" w:rsidDel="00CA4094">
          <w:rPr>
            <w:rFonts w:cstheme="minorHAnsi"/>
            <w:b/>
          </w:rPr>
          <w:lastRenderedPageBreak/>
          <w:delText>V</w:delText>
        </w:r>
      </w:del>
      <w:ins w:id="65" w:author="Darina" w:date="2023-02-07T19:06:00Z">
        <w:r w:rsidR="00CA4094">
          <w:rPr>
            <w:rFonts w:cstheme="minorHAnsi"/>
            <w:b/>
          </w:rPr>
          <w:t>v</w:t>
        </w:r>
      </w:ins>
      <w:r w:rsidRPr="003E3299">
        <w:rPr>
          <w:rFonts w:cstheme="minorHAnsi"/>
          <w:b/>
        </w:rPr>
        <w:t xml:space="preserve">iew </w:t>
      </w:r>
      <w:r w:rsidR="009B1099" w:rsidRPr="003E3299">
        <w:rPr>
          <w:rFonts w:cstheme="minorHAnsi"/>
          <w:b/>
        </w:rPr>
        <w:t xml:space="preserve">the </w:t>
      </w:r>
      <w:del w:id="66" w:author="Darina" w:date="2023-02-07T19:06:00Z">
        <w:r w:rsidRPr="003E3299" w:rsidDel="00CA4094">
          <w:rPr>
            <w:rFonts w:cstheme="minorHAnsi"/>
            <w:b/>
          </w:rPr>
          <w:delText>H</w:delText>
        </w:r>
      </w:del>
      <w:ins w:id="67" w:author="Darina" w:date="2023-02-07T19:06:00Z">
        <w:r w:rsidR="00CA4094">
          <w:rPr>
            <w:rFonts w:cstheme="minorHAnsi"/>
            <w:b/>
          </w:rPr>
          <w:t>h</w:t>
        </w:r>
      </w:ins>
      <w:r w:rsidRPr="003E3299">
        <w:rPr>
          <w:rFonts w:cstheme="minorHAnsi"/>
          <w:b/>
        </w:rPr>
        <w:t xml:space="preserve">ome page and all other pages with logged-in </w:t>
      </w:r>
      <w:r w:rsidR="009F2DA6" w:rsidRPr="003E3299">
        <w:rPr>
          <w:rFonts w:cstheme="minorHAnsi"/>
          <w:b/>
        </w:rPr>
        <w:t>navigation</w:t>
      </w:r>
      <w:ins w:id="68" w:author="Darina" w:date="2023-02-07T19:07:00Z">
        <w:r w:rsidR="00CA4094">
          <w:rPr>
            <w:rFonts w:cstheme="minorHAnsi"/>
            <w:b/>
          </w:rPr>
          <w:t>;</w:t>
        </w:r>
      </w:ins>
      <w:del w:id="69" w:author="Darina" w:date="2023-02-07T19:06:00Z">
        <w:r w:rsidR="009F2DA6" w:rsidRPr="003E3299" w:rsidDel="00CA4094">
          <w:rPr>
            <w:rFonts w:cstheme="minorHAnsi"/>
            <w:b/>
          </w:rPr>
          <w:delText>.</w:delText>
        </w:r>
      </w:del>
    </w:p>
    <w:p w14:paraId="238D393D" w14:textId="3956A00E" w:rsidR="00BE09F2" w:rsidRPr="003E3299" w:rsidRDefault="00CA4094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ins w:id="70" w:author="Darina" w:date="2023-02-07T19:07:00Z">
        <w:r>
          <w:rPr>
            <w:rFonts w:cstheme="minorHAnsi"/>
            <w:b/>
          </w:rPr>
          <w:t>v</w:t>
        </w:r>
      </w:ins>
      <w:del w:id="71" w:author="Darina" w:date="2023-02-07T19:07:00Z">
        <w:r w:rsidR="00BE09F2" w:rsidRPr="003E3299" w:rsidDel="00CA4094">
          <w:rPr>
            <w:rFonts w:cstheme="minorHAnsi"/>
            <w:b/>
          </w:rPr>
          <w:delText>V</w:delText>
        </w:r>
      </w:del>
      <w:r w:rsidR="00BE09F2" w:rsidRPr="003E3299">
        <w:rPr>
          <w:rFonts w:cstheme="minorHAnsi"/>
          <w:b/>
        </w:rPr>
        <w:t>iew</w:t>
      </w:r>
      <w:r w:rsidR="00EA4939" w:rsidRPr="003E3299">
        <w:rPr>
          <w:rFonts w:cstheme="minorHAnsi"/>
          <w:b/>
        </w:rPr>
        <w:t xml:space="preserve"> </w:t>
      </w:r>
      <w:ins w:id="72" w:author="Darina" w:date="2023-02-07T19:07:00Z">
        <w:r>
          <w:rPr>
            <w:rFonts w:cstheme="minorHAnsi"/>
            <w:b/>
          </w:rPr>
          <w:t>c</w:t>
        </w:r>
      </w:ins>
      <w:del w:id="73" w:author="Darina" w:date="2023-02-07T19:07:00Z">
        <w:r w:rsidR="003E3299" w:rsidRPr="003E3299" w:rsidDel="00CA4094">
          <w:rPr>
            <w:rFonts w:cstheme="minorHAnsi"/>
            <w:b/>
          </w:rPr>
          <w:delText>C</w:delText>
        </w:r>
      </w:del>
      <w:r w:rsidR="003E3299" w:rsidRPr="003E3299">
        <w:rPr>
          <w:rFonts w:cstheme="minorHAnsi"/>
          <w:b/>
        </w:rPr>
        <w:t>atalog</w:t>
      </w:r>
      <w:r w:rsidR="000A6B3F" w:rsidRPr="003E3299">
        <w:rPr>
          <w:rFonts w:cstheme="minorHAnsi"/>
          <w:b/>
        </w:rPr>
        <w:t xml:space="preserve"> page</w:t>
      </w:r>
      <w:ins w:id="74" w:author="Darina" w:date="2023-02-07T19:07:00Z">
        <w:r>
          <w:rPr>
            <w:rFonts w:cstheme="minorHAnsi"/>
            <w:b/>
          </w:rPr>
          <w:t>;</w:t>
        </w:r>
      </w:ins>
    </w:p>
    <w:p w14:paraId="7BD9A3B6" w14:textId="70ED7386" w:rsidR="00BE09F2" w:rsidRPr="003E3299" w:rsidRDefault="00CA4094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ins w:id="75" w:author="Darina" w:date="2023-02-07T19:07:00Z">
        <w:r>
          <w:rPr>
            <w:rFonts w:cstheme="minorHAnsi"/>
            <w:b/>
            <w:bCs/>
          </w:rPr>
          <w:t>c</w:t>
        </w:r>
      </w:ins>
      <w:del w:id="76" w:author="Darina" w:date="2023-02-07T19:07:00Z">
        <w:r w:rsidR="00BE09F2" w:rsidRPr="003E3299" w:rsidDel="00CA4094">
          <w:rPr>
            <w:rFonts w:cstheme="minorHAnsi"/>
            <w:b/>
            <w:bCs/>
          </w:rPr>
          <w:delText>C</w:delText>
        </w:r>
      </w:del>
      <w:r w:rsidR="00BE09F2" w:rsidRPr="003E3299">
        <w:rPr>
          <w:rFonts w:cstheme="minorHAnsi"/>
          <w:b/>
          <w:bCs/>
        </w:rPr>
        <w:t>reate</w:t>
      </w:r>
      <w:r w:rsidR="00BE09F2" w:rsidRPr="003E3299">
        <w:rPr>
          <w:rFonts w:cstheme="minorHAnsi"/>
          <w:b/>
          <w:bCs/>
          <w:lang w:val="bg-BG"/>
        </w:rPr>
        <w:t xml:space="preserve"> а</w:t>
      </w:r>
      <w:r w:rsidR="00BE09F2" w:rsidRPr="003E3299">
        <w:rPr>
          <w:rFonts w:cstheme="minorHAnsi"/>
          <w:b/>
          <w:bCs/>
        </w:rPr>
        <w:t xml:space="preserve"> new</w:t>
      </w:r>
      <w:r w:rsidR="00BE09F2" w:rsidRPr="003E3299">
        <w:rPr>
          <w:rFonts w:cstheme="minorHAnsi"/>
          <w:b/>
          <w:bCs/>
          <w:lang w:val="bg-BG"/>
        </w:rPr>
        <w:t xml:space="preserve"> </w:t>
      </w:r>
      <w:ins w:id="77" w:author="Darina" w:date="2023-02-07T19:07:00Z">
        <w:r>
          <w:rPr>
            <w:rFonts w:cstheme="minorHAnsi"/>
            <w:b/>
            <w:bCs/>
          </w:rPr>
          <w:t>p</w:t>
        </w:r>
      </w:ins>
      <w:del w:id="78" w:author="Darina" w:date="2023-02-07T19:07:00Z">
        <w:r w:rsidR="003E3299" w:rsidRPr="003E3299" w:rsidDel="00CA4094">
          <w:rPr>
            <w:rFonts w:cstheme="minorHAnsi"/>
            <w:b/>
            <w:bCs/>
          </w:rPr>
          <w:delText>P</w:delText>
        </w:r>
      </w:del>
      <w:r w:rsidR="003E3299" w:rsidRPr="003E3299">
        <w:rPr>
          <w:rFonts w:cstheme="minorHAnsi"/>
          <w:b/>
          <w:bCs/>
        </w:rPr>
        <w:t>hoto</w:t>
      </w:r>
      <w:r w:rsidR="00B5175E" w:rsidRPr="003E3299">
        <w:rPr>
          <w:rFonts w:cstheme="minorHAnsi"/>
          <w:b/>
          <w:bCs/>
        </w:rPr>
        <w:t xml:space="preserve"> </w:t>
      </w:r>
      <w:ins w:id="79" w:author="Darina" w:date="2023-02-07T19:07:00Z">
        <w:r>
          <w:rPr>
            <w:rFonts w:cstheme="minorHAnsi"/>
            <w:b/>
            <w:bCs/>
          </w:rPr>
          <w:t>p</w:t>
        </w:r>
      </w:ins>
      <w:del w:id="80" w:author="Darina" w:date="2023-02-07T19:07:00Z">
        <w:r w:rsidR="00B5175E" w:rsidRPr="003E3299" w:rsidDel="00CA4094">
          <w:rPr>
            <w:rFonts w:cstheme="minorHAnsi"/>
            <w:b/>
            <w:bCs/>
          </w:rPr>
          <w:delText>P</w:delText>
        </w:r>
      </w:del>
      <w:r w:rsidR="00B5175E" w:rsidRPr="003E3299">
        <w:rPr>
          <w:rFonts w:cstheme="minorHAnsi"/>
          <w:b/>
          <w:bCs/>
        </w:rPr>
        <w:t>ost</w:t>
      </w:r>
      <w:r w:rsidR="00BE09F2" w:rsidRPr="003E3299">
        <w:rPr>
          <w:rFonts w:cstheme="minorHAnsi"/>
          <w:b/>
          <w:bCs/>
        </w:rPr>
        <w:t xml:space="preserve"> [</w:t>
      </w:r>
      <w:r w:rsidR="003E3299" w:rsidRPr="003E3299">
        <w:rPr>
          <w:rFonts w:cstheme="minorHAnsi"/>
          <w:b/>
          <w:bCs/>
        </w:rPr>
        <w:t>Add Photo</w:t>
      </w:r>
      <w:r w:rsidR="00BE09F2" w:rsidRPr="003E3299">
        <w:rPr>
          <w:rFonts w:cstheme="minorHAnsi"/>
          <w:b/>
          <w:bCs/>
        </w:rPr>
        <w:t>]</w:t>
      </w:r>
      <w:ins w:id="81" w:author="Darina" w:date="2023-02-07T19:07:00Z">
        <w:r>
          <w:rPr>
            <w:rFonts w:cstheme="minorHAnsi"/>
            <w:b/>
            <w:bCs/>
          </w:rPr>
          <w:t>;</w:t>
        </w:r>
      </w:ins>
    </w:p>
    <w:p w14:paraId="676A730D" w14:textId="61602CA1" w:rsidR="00BE09F2" w:rsidRPr="003E3299" w:rsidRDefault="00CA4094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ins w:id="82" w:author="Darina" w:date="2023-02-07T19:07:00Z">
        <w:r>
          <w:rPr>
            <w:rFonts w:cstheme="minorHAnsi"/>
            <w:b/>
            <w:bCs/>
          </w:rPr>
          <w:t>a</w:t>
        </w:r>
      </w:ins>
      <w:del w:id="83" w:author="Darina" w:date="2023-02-07T19:07:00Z">
        <w:r w:rsidR="00BE09F2" w:rsidRPr="003E3299" w:rsidDel="00CA4094">
          <w:rPr>
            <w:rFonts w:cstheme="minorHAnsi"/>
            <w:b/>
            <w:bCs/>
          </w:rPr>
          <w:delText>A</w:delText>
        </w:r>
      </w:del>
      <w:r w:rsidR="00BE09F2" w:rsidRPr="003E3299">
        <w:rPr>
          <w:rFonts w:cstheme="minorHAnsi"/>
          <w:b/>
          <w:bCs/>
        </w:rPr>
        <w:t xml:space="preserve">ccess </w:t>
      </w:r>
      <w:r w:rsidR="003E3299" w:rsidRPr="003E3299">
        <w:rPr>
          <w:rFonts w:cstheme="minorHAnsi"/>
          <w:b/>
          <w:bCs/>
        </w:rPr>
        <w:t xml:space="preserve">the </w:t>
      </w:r>
      <w:r w:rsidR="003E3299" w:rsidRPr="003E3299">
        <w:rPr>
          <w:rFonts w:cstheme="minorHAnsi"/>
          <w:b/>
        </w:rPr>
        <w:t>photo</w:t>
      </w:r>
      <w:r w:rsidR="00BE09F2" w:rsidRPr="003E3299">
        <w:rPr>
          <w:rFonts w:cstheme="minorHAnsi"/>
          <w:b/>
        </w:rPr>
        <w:t xml:space="preserve"> details page [</w:t>
      </w:r>
      <w:r w:rsidR="003E3299" w:rsidRPr="003E3299">
        <w:rPr>
          <w:rFonts w:cstheme="minorHAnsi"/>
          <w:b/>
        </w:rPr>
        <w:t>See Details</w:t>
      </w:r>
      <w:r w:rsidR="00BE09F2" w:rsidRPr="003E3299">
        <w:rPr>
          <w:rFonts w:cstheme="minorHAnsi"/>
          <w:b/>
        </w:rPr>
        <w:t>]</w:t>
      </w:r>
      <w:ins w:id="84" w:author="Darina" w:date="2023-02-07T19:07:00Z">
        <w:r>
          <w:rPr>
            <w:rFonts w:cstheme="minorHAnsi"/>
            <w:b/>
          </w:rPr>
          <w:t>;</w:t>
        </w:r>
      </w:ins>
    </w:p>
    <w:p w14:paraId="79CCB653" w14:textId="112FB2E2" w:rsidR="00BE09F2" w:rsidRPr="003E3299" w:rsidRDefault="00CA4094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ins w:id="85" w:author="Darina" w:date="2023-02-07T19:07:00Z">
        <w:r>
          <w:rPr>
            <w:rStyle w:val="jlqj4b"/>
            <w:b/>
            <w:lang w:val="en"/>
          </w:rPr>
          <w:t>c</w:t>
        </w:r>
      </w:ins>
      <w:del w:id="86" w:author="Darina" w:date="2023-02-07T19:07:00Z">
        <w:r w:rsidR="003E3299" w:rsidRPr="003E3299" w:rsidDel="00CA4094">
          <w:rPr>
            <w:rStyle w:val="jlqj4b"/>
            <w:b/>
            <w:lang w:val="en"/>
          </w:rPr>
          <w:delText>C</w:delText>
        </w:r>
      </w:del>
      <w:r w:rsidR="003E3299" w:rsidRPr="003E3299">
        <w:rPr>
          <w:rStyle w:val="jlqj4b"/>
          <w:b/>
          <w:lang w:val="en"/>
        </w:rPr>
        <w:t>omment</w:t>
      </w:r>
      <w:r w:rsidR="00B003EB" w:rsidRPr="003E3299">
        <w:rPr>
          <w:rStyle w:val="jlqj4b"/>
          <w:b/>
          <w:lang w:val="en"/>
        </w:rPr>
        <w:t xml:space="preserve"> </w:t>
      </w:r>
      <w:ins w:id="87" w:author="Darina" w:date="2023-02-07T19:07:00Z">
        <w:r>
          <w:rPr>
            <w:rStyle w:val="jlqj4b"/>
            <w:b/>
            <w:lang w:val="en"/>
          </w:rPr>
          <w:t xml:space="preserve">a </w:t>
        </w:r>
      </w:ins>
      <w:r w:rsidR="003E3299" w:rsidRPr="003E3299">
        <w:rPr>
          <w:rStyle w:val="jlqj4b"/>
          <w:b/>
          <w:lang w:val="en"/>
        </w:rPr>
        <w:t xml:space="preserve">photo </w:t>
      </w:r>
      <w:r w:rsidR="00B5175E" w:rsidRPr="003E3299">
        <w:rPr>
          <w:rStyle w:val="jlqj4b"/>
          <w:b/>
          <w:lang w:val="en"/>
        </w:rPr>
        <w:t>post</w:t>
      </w:r>
      <w:r w:rsidR="00BE09F2" w:rsidRPr="003E3299">
        <w:rPr>
          <w:rFonts w:cstheme="minorHAnsi"/>
          <w:b/>
          <w:bCs/>
        </w:rPr>
        <w:t xml:space="preserve"> (</w:t>
      </w:r>
      <w:r w:rsidR="00BE09F2" w:rsidRPr="003E3299">
        <w:rPr>
          <w:rStyle w:val="jlqj4b"/>
          <w:lang w:val="en"/>
        </w:rPr>
        <w:t xml:space="preserve">if the </w:t>
      </w:r>
      <w:r w:rsidR="00BE09F2" w:rsidRPr="003E3299">
        <w:rPr>
          <w:rStyle w:val="jlqj4b"/>
          <w:b/>
          <w:lang w:val="en"/>
        </w:rPr>
        <w:t xml:space="preserve">current </w:t>
      </w:r>
      <w:r w:rsidR="009F79C0" w:rsidRPr="003E3299">
        <w:rPr>
          <w:rStyle w:val="jlqj4b"/>
          <w:b/>
          <w:lang w:val="en"/>
        </w:rPr>
        <w:t xml:space="preserve">user </w:t>
      </w:r>
      <w:r w:rsidR="00BE09F2" w:rsidRPr="003E3299">
        <w:rPr>
          <w:rStyle w:val="jlqj4b"/>
          <w:lang w:val="en"/>
        </w:rPr>
        <w:t xml:space="preserve">is </w:t>
      </w:r>
      <w:r w:rsidR="00BE09F2" w:rsidRPr="003E3299">
        <w:rPr>
          <w:rStyle w:val="jlqj4b"/>
          <w:b/>
          <w:lang w:val="en"/>
        </w:rPr>
        <w:t xml:space="preserve">not </w:t>
      </w:r>
      <w:r w:rsidR="00BE09F2" w:rsidRPr="003E3299">
        <w:rPr>
          <w:rStyle w:val="jlqj4b"/>
          <w:lang w:val="en"/>
        </w:rPr>
        <w:t xml:space="preserve">the </w:t>
      </w:r>
      <w:r w:rsidR="00AC366C" w:rsidRPr="003E3299">
        <w:rPr>
          <w:rStyle w:val="jlqj4b"/>
          <w:b/>
          <w:lang w:val="en"/>
        </w:rPr>
        <w:t>owner</w:t>
      </w:r>
      <w:r w:rsidR="00BE09F2" w:rsidRPr="003E3299">
        <w:rPr>
          <w:rStyle w:val="jlqj4b"/>
          <w:b/>
          <w:lang w:val="en"/>
        </w:rPr>
        <w:t xml:space="preserve"> of the </w:t>
      </w:r>
      <w:r w:rsidR="003E3299" w:rsidRPr="003E3299">
        <w:rPr>
          <w:rStyle w:val="jlqj4b"/>
          <w:b/>
          <w:bCs/>
          <w:lang w:val="en"/>
        </w:rPr>
        <w:t>photo</w:t>
      </w:r>
      <w:r w:rsidR="00BE09F2" w:rsidRPr="003E3299">
        <w:rPr>
          <w:rFonts w:cstheme="minorHAnsi"/>
          <w:b/>
          <w:bCs/>
        </w:rPr>
        <w:t>)</w:t>
      </w:r>
      <w:ins w:id="88" w:author="Darina" w:date="2023-02-07T19:07:00Z">
        <w:r>
          <w:rPr>
            <w:rFonts w:cstheme="minorHAnsi"/>
            <w:b/>
            <w:bCs/>
          </w:rPr>
          <w:t>;</w:t>
        </w:r>
      </w:ins>
    </w:p>
    <w:p w14:paraId="4875A65B" w14:textId="63F8B1E0" w:rsidR="0091664F" w:rsidRPr="003E3299" w:rsidRDefault="00CA4094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</w:rPr>
      </w:pPr>
      <w:ins w:id="89" w:author="Darina" w:date="2023-02-07T19:07:00Z">
        <w:r>
          <w:rPr>
            <w:rFonts w:cstheme="minorHAnsi"/>
            <w:b/>
            <w:bCs/>
          </w:rPr>
          <w:t>d</w:t>
        </w:r>
      </w:ins>
      <w:del w:id="90" w:author="Darina" w:date="2023-02-07T19:07:00Z">
        <w:r w:rsidR="00BE09F2" w:rsidRPr="003E3299" w:rsidDel="00CA4094">
          <w:rPr>
            <w:rFonts w:cstheme="minorHAnsi"/>
            <w:b/>
            <w:bCs/>
          </w:rPr>
          <w:delText>D</w:delText>
        </w:r>
      </w:del>
      <w:r w:rsidR="00BE09F2" w:rsidRPr="003E3299">
        <w:rPr>
          <w:rFonts w:cstheme="minorHAnsi"/>
          <w:b/>
          <w:bCs/>
        </w:rPr>
        <w:t xml:space="preserve">elete or </w:t>
      </w:r>
      <w:ins w:id="91" w:author="Darina" w:date="2023-02-07T19:07:00Z">
        <w:r>
          <w:rPr>
            <w:rFonts w:cstheme="minorHAnsi"/>
            <w:b/>
            <w:bCs/>
          </w:rPr>
          <w:t>e</w:t>
        </w:r>
      </w:ins>
      <w:del w:id="92" w:author="Darina" w:date="2023-02-07T19:07:00Z">
        <w:r w:rsidR="00BE09F2" w:rsidRPr="003E3299" w:rsidDel="00CA4094">
          <w:rPr>
            <w:rFonts w:cstheme="minorHAnsi"/>
            <w:b/>
            <w:bCs/>
          </w:rPr>
          <w:delText>E</w:delText>
        </w:r>
      </w:del>
      <w:r w:rsidR="00BE09F2" w:rsidRPr="003E3299">
        <w:rPr>
          <w:rFonts w:cstheme="minorHAnsi"/>
          <w:b/>
          <w:bCs/>
        </w:rPr>
        <w:t xml:space="preserve">dit </w:t>
      </w:r>
      <w:r w:rsidR="009B1099" w:rsidRPr="003E3299">
        <w:rPr>
          <w:rFonts w:cstheme="minorHAnsi"/>
          <w:b/>
          <w:bCs/>
        </w:rPr>
        <w:t xml:space="preserve">the </w:t>
      </w:r>
      <w:r w:rsidR="003E3299" w:rsidRPr="003E3299">
        <w:rPr>
          <w:rFonts w:cstheme="minorHAnsi"/>
          <w:b/>
          <w:bCs/>
        </w:rPr>
        <w:t>photo</w:t>
      </w:r>
      <w:r w:rsidR="00BE09F2" w:rsidRPr="003E3299">
        <w:rPr>
          <w:rFonts w:cstheme="minorHAnsi"/>
          <w:b/>
          <w:bCs/>
        </w:rPr>
        <w:t xml:space="preserve"> depending on </w:t>
      </w:r>
      <w:r w:rsidR="009B1099" w:rsidRPr="003E3299">
        <w:rPr>
          <w:rFonts w:cstheme="minorHAnsi"/>
          <w:b/>
          <w:bCs/>
        </w:rPr>
        <w:t xml:space="preserve">the </w:t>
      </w:r>
      <w:r w:rsidR="00BE09F2" w:rsidRPr="003E3299">
        <w:rPr>
          <w:rFonts w:cstheme="minorHAnsi"/>
          <w:b/>
          <w:bCs/>
        </w:rPr>
        <w:t>user's auth</w:t>
      </w:r>
      <w:r w:rsidR="00AC366C" w:rsidRPr="003E3299">
        <w:rPr>
          <w:rFonts w:cstheme="minorHAnsi"/>
          <w:b/>
          <w:bCs/>
        </w:rPr>
        <w:t>entication (only for</w:t>
      </w:r>
      <w:r w:rsidR="009F79C0" w:rsidRPr="003E3299">
        <w:rPr>
          <w:rFonts w:cstheme="minorHAnsi"/>
          <w:b/>
          <w:bCs/>
        </w:rPr>
        <w:t xml:space="preserve"> </w:t>
      </w:r>
      <w:r w:rsidR="009B1099" w:rsidRPr="003E3299">
        <w:rPr>
          <w:rFonts w:cstheme="minorHAnsi"/>
          <w:b/>
          <w:bCs/>
        </w:rPr>
        <w:t xml:space="preserve">the </w:t>
      </w:r>
      <w:r w:rsidR="009F79C0" w:rsidRPr="003E3299">
        <w:rPr>
          <w:rFonts w:cstheme="minorHAnsi"/>
          <w:b/>
          <w:bCs/>
        </w:rPr>
        <w:t>owner</w:t>
      </w:r>
      <w:r w:rsidR="00AC366C" w:rsidRPr="003E3299">
        <w:rPr>
          <w:rFonts w:cstheme="minorHAnsi"/>
          <w:b/>
          <w:bCs/>
        </w:rPr>
        <w:t xml:space="preserve"> of the current </w:t>
      </w:r>
      <w:r w:rsidR="00B5175E" w:rsidRPr="003E3299">
        <w:rPr>
          <w:rFonts w:cstheme="minorHAnsi"/>
          <w:b/>
          <w:bCs/>
        </w:rPr>
        <w:t>blog</w:t>
      </w:r>
      <w:r w:rsidR="00BE09F2" w:rsidRPr="003E3299">
        <w:rPr>
          <w:rFonts w:cstheme="minorHAnsi"/>
          <w:b/>
          <w:bCs/>
        </w:rPr>
        <w:t>)</w:t>
      </w:r>
      <w:ins w:id="93" w:author="Darina" w:date="2023-02-07T19:07:00Z">
        <w:r>
          <w:rPr>
            <w:rFonts w:cstheme="minorHAnsi"/>
            <w:b/>
            <w:bCs/>
          </w:rPr>
          <w:t>.</w:t>
        </w:r>
      </w:ins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3BDF9684" w:rsidR="003A7CDD" w:rsidRPr="001128B4" w:rsidRDefault="00357C76" w:rsidP="004B5E02">
      <w:pPr>
        <w:rPr>
          <w:lang w:val="bg-BG"/>
        </w:rPr>
      </w:pPr>
      <w:r w:rsidRPr="001128B4">
        <w:t xml:space="preserve">The </w:t>
      </w:r>
      <w:del w:id="94" w:author="Darina" w:date="2023-02-07T19:07:00Z">
        <w:r w:rsidRPr="001128B4" w:rsidDel="00CA4094">
          <w:rPr>
            <w:b/>
          </w:rPr>
          <w:delText>D</w:delText>
        </w:r>
      </w:del>
      <w:ins w:id="95" w:author="Darina" w:date="2023-02-07T19:07:00Z">
        <w:r w:rsidR="00CA4094">
          <w:rPr>
            <w:b/>
          </w:rPr>
          <w:t>d</w:t>
        </w:r>
      </w:ins>
      <w:r w:rsidRPr="001128B4">
        <w:rPr>
          <w:b/>
        </w:rPr>
        <w:t>atabase</w:t>
      </w:r>
      <w:r w:rsidRPr="001128B4">
        <w:t xml:space="preserve"> of the </w:t>
      </w:r>
      <w:r w:rsidR="00D56267">
        <w:rPr>
          <w:b/>
        </w:rPr>
        <w:t>Petstagram</w:t>
      </w:r>
      <w:r w:rsidR="008370C4" w:rsidRPr="001128B4">
        <w:rPr>
          <w:rStyle w:val="CodeChar"/>
          <w:rFonts w:asciiTheme="minorHAnsi" w:hAnsiTheme="minorHAnsi" w:cstheme="minorHAnsi"/>
        </w:rPr>
        <w:t xml:space="preserve"> </w:t>
      </w:r>
      <w:r w:rsidR="008370C4" w:rsidRPr="001128B4">
        <w:t>application</w:t>
      </w:r>
      <w:r w:rsidR="00263A01" w:rsidRPr="001128B4">
        <w:t xml:space="preserve"> needs to support</w:t>
      </w:r>
      <w:r w:rsidR="003A7CDD" w:rsidRPr="001128B4">
        <w:t xml:space="preserve"> </w:t>
      </w:r>
      <w:r w:rsidR="009B1099" w:rsidRPr="001128B4">
        <w:rPr>
          <w:rFonts w:cstheme="minorHAnsi"/>
          <w:b/>
        </w:rPr>
        <w:t>two</w:t>
      </w:r>
      <w:r w:rsidR="003A7CDD" w:rsidRPr="001128B4">
        <w:rPr>
          <w:rFonts w:cstheme="minorHAnsi"/>
          <w:b/>
        </w:rPr>
        <w:t xml:space="preserve"> entities</w:t>
      </w:r>
      <w:r w:rsidR="00263A01" w:rsidRPr="001128B4">
        <w:rPr>
          <w:lang w:val="bg-BG"/>
        </w:rPr>
        <w:t>:</w:t>
      </w:r>
    </w:p>
    <w:p w14:paraId="77F0364F" w14:textId="77777777" w:rsidR="00357C76" w:rsidRPr="001128B4" w:rsidRDefault="00357C76" w:rsidP="00357C76">
      <w:pPr>
        <w:pStyle w:val="Heading3"/>
        <w:spacing w:line="240" w:lineRule="auto"/>
        <w:rPr>
          <w:lang w:val="bg-BG"/>
        </w:rPr>
      </w:pPr>
      <w:r w:rsidRPr="001128B4">
        <w:t>User</w:t>
      </w:r>
    </w:p>
    <w:p w14:paraId="556067B7" w14:textId="27B8A92C" w:rsidR="00357C76" w:rsidRPr="001128B4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del w:id="96" w:author="Darina" w:date="2023-02-07T19:08:00Z">
        <w:r w:rsidRPr="001128B4" w:rsidDel="00CA4094">
          <w:rPr>
            <w:rStyle w:val="CodeChar"/>
            <w:rFonts w:asciiTheme="minorHAnsi" w:hAnsiTheme="minorHAnsi" w:cstheme="minorHAnsi"/>
          </w:rPr>
          <w:delText>U</w:delText>
        </w:r>
      </w:del>
      <w:ins w:id="97" w:author="Darina" w:date="2023-02-07T19:08:00Z">
        <w:r w:rsidR="00CA4094">
          <w:rPr>
            <w:rStyle w:val="CodeChar"/>
            <w:rFonts w:asciiTheme="minorHAnsi" w:hAnsiTheme="minorHAnsi" w:cstheme="minorHAnsi"/>
          </w:rPr>
          <w:t>u</w:t>
        </w:r>
      </w:ins>
      <w:r w:rsidRPr="001128B4">
        <w:rPr>
          <w:rStyle w:val="CodeChar"/>
          <w:rFonts w:asciiTheme="minorHAnsi" w:hAnsiTheme="minorHAnsi" w:cstheme="minorHAnsi"/>
        </w:rPr>
        <w:t>sername</w:t>
      </w:r>
      <w:r w:rsidR="003A7CDD" w:rsidRPr="001128B4">
        <w:rPr>
          <w:rStyle w:val="CodeChar"/>
          <w:rFonts w:asciiTheme="minorHAnsi" w:hAnsiTheme="minorHAnsi" w:cstheme="minorHAnsi"/>
        </w:rPr>
        <w:t xml:space="preserve"> </w:t>
      </w:r>
      <w:del w:id="98" w:author="Darina" w:date="2023-02-07T19:08:00Z">
        <w:r w:rsidR="003A7CDD" w:rsidRPr="001128B4" w:rsidDel="00CA4094">
          <w:rPr>
            <w:rStyle w:val="CodeChar"/>
            <w:rFonts w:asciiTheme="minorHAnsi" w:hAnsiTheme="minorHAnsi" w:cstheme="minorHAnsi"/>
          </w:rPr>
          <w:delText>-</w:delText>
        </w:r>
      </w:del>
      <w:ins w:id="99" w:author="Darina" w:date="2023-02-07T19:08:00Z">
        <w:r w:rsidR="00CA4094">
          <w:rPr>
            <w:rStyle w:val="CodeChar"/>
            <w:rFonts w:asciiTheme="minorHAnsi" w:hAnsiTheme="minorHAnsi" w:cstheme="minorHAnsi"/>
          </w:rPr>
          <w:t>–</w:t>
        </w:r>
      </w:ins>
      <w:r w:rsidR="003A7CDD" w:rsidRPr="001128B4">
        <w:rPr>
          <w:rStyle w:val="CodeChar"/>
          <w:rFonts w:asciiTheme="minorHAnsi" w:hAnsiTheme="minorHAnsi" w:cstheme="minorHAnsi"/>
        </w:rPr>
        <w:t xml:space="preserve"> string </w:t>
      </w:r>
      <w:commentRangeStart w:id="100"/>
      <w:r w:rsidR="007A322A" w:rsidRPr="001128B4">
        <w:rPr>
          <w:rStyle w:val="CodeChar"/>
          <w:rFonts w:asciiTheme="minorHAnsi" w:hAnsiTheme="minorHAnsi" w:cstheme="minorHAnsi"/>
        </w:rPr>
        <w:t>(required)</w:t>
      </w:r>
      <w:commentRangeEnd w:id="100"/>
      <w:r w:rsidR="00935533">
        <w:rPr>
          <w:rStyle w:val="CommentReference"/>
        </w:rPr>
        <w:commentReference w:id="100"/>
      </w:r>
      <w:del w:id="101" w:author="Darina" w:date="2023-02-07T19:10:00Z">
        <w:r w:rsidR="00F42D5E" w:rsidRPr="001128B4" w:rsidDel="00CA4094">
          <w:rPr>
            <w:rStyle w:val="CodeChar"/>
            <w:rFonts w:asciiTheme="minorHAnsi" w:hAnsiTheme="minorHAnsi" w:cstheme="minorHAnsi"/>
          </w:rPr>
          <w:delText>,</w:delText>
        </w:r>
      </w:del>
    </w:p>
    <w:p w14:paraId="6E77AA6C" w14:textId="788008B9" w:rsidR="00F42D5E" w:rsidRPr="001128B4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lang w:val="bg-BG"/>
        </w:rPr>
      </w:pPr>
      <w:del w:id="102" w:author="Darina" w:date="2023-02-07T19:08:00Z">
        <w:r w:rsidRPr="001128B4" w:rsidDel="00CA4094">
          <w:rPr>
            <w:rStyle w:val="CodeChar"/>
            <w:rFonts w:asciiTheme="minorHAnsi" w:hAnsiTheme="minorHAnsi" w:cstheme="minorHAnsi"/>
          </w:rPr>
          <w:delText>E</w:delText>
        </w:r>
      </w:del>
      <w:ins w:id="103" w:author="Darina" w:date="2023-02-07T19:08:00Z">
        <w:r w:rsidR="00CA4094">
          <w:rPr>
            <w:rStyle w:val="CodeChar"/>
            <w:rFonts w:asciiTheme="minorHAnsi" w:hAnsiTheme="minorHAnsi" w:cstheme="minorHAnsi"/>
          </w:rPr>
          <w:t>e</w:t>
        </w:r>
      </w:ins>
      <w:r w:rsidRPr="001128B4">
        <w:rPr>
          <w:rStyle w:val="CodeChar"/>
          <w:rFonts w:asciiTheme="minorHAnsi" w:hAnsiTheme="minorHAnsi" w:cstheme="minorHAnsi"/>
        </w:rPr>
        <w:t>mail</w:t>
      </w:r>
      <w:r w:rsidR="003A7CDD" w:rsidRPr="001128B4">
        <w:rPr>
          <w:rStyle w:val="CodeChar"/>
          <w:rFonts w:asciiTheme="minorHAnsi" w:hAnsiTheme="minorHAnsi" w:cstheme="minorHAnsi"/>
        </w:rPr>
        <w:t xml:space="preserve"> </w:t>
      </w:r>
      <w:del w:id="104" w:author="Darina" w:date="2023-02-07T19:08:00Z">
        <w:r w:rsidR="003A7CDD" w:rsidRPr="001128B4" w:rsidDel="00CA4094">
          <w:rPr>
            <w:rStyle w:val="CodeChar"/>
            <w:rFonts w:asciiTheme="minorHAnsi" w:hAnsiTheme="minorHAnsi" w:cstheme="minorHAnsi"/>
          </w:rPr>
          <w:delText>-</w:delText>
        </w:r>
      </w:del>
      <w:ins w:id="105" w:author="Darina" w:date="2023-02-07T19:08:00Z">
        <w:r w:rsidR="00CA4094">
          <w:rPr>
            <w:rStyle w:val="CodeChar"/>
            <w:rFonts w:asciiTheme="minorHAnsi" w:hAnsiTheme="minorHAnsi" w:cstheme="minorHAnsi"/>
          </w:rPr>
          <w:t>–</w:t>
        </w:r>
      </w:ins>
      <w:r w:rsidR="003A7CDD" w:rsidRPr="001128B4">
        <w:rPr>
          <w:rStyle w:val="CodeChar"/>
          <w:rFonts w:asciiTheme="minorHAnsi" w:hAnsiTheme="minorHAnsi" w:cstheme="minorHAnsi"/>
        </w:rPr>
        <w:t xml:space="preserve"> string </w:t>
      </w:r>
      <w:r w:rsidR="00222857" w:rsidRPr="001128B4">
        <w:rPr>
          <w:rStyle w:val="CodeChar"/>
          <w:rFonts w:asciiTheme="minorHAnsi" w:hAnsiTheme="minorHAnsi" w:cstheme="minorHAnsi"/>
        </w:rPr>
        <w:t>(required)</w:t>
      </w:r>
      <w:del w:id="106" w:author="Darina" w:date="2023-02-07T19:10:00Z">
        <w:r w:rsidR="00222857" w:rsidRPr="001128B4" w:rsidDel="00CA4094">
          <w:rPr>
            <w:rStyle w:val="CodeChar"/>
            <w:rFonts w:asciiTheme="minorHAnsi" w:hAnsiTheme="minorHAnsi" w:cstheme="minorHAnsi"/>
          </w:rPr>
          <w:delText>,</w:delText>
        </w:r>
      </w:del>
    </w:p>
    <w:p w14:paraId="34984277" w14:textId="66F87104" w:rsidR="00E0610E" w:rsidRPr="001128B4" w:rsidRDefault="00CA4094" w:rsidP="009B1099">
      <w:pPr>
        <w:pStyle w:val="ListParagraph"/>
        <w:numPr>
          <w:ilvl w:val="0"/>
          <w:numId w:val="41"/>
        </w:numPr>
        <w:rPr>
          <w:rFonts w:cstheme="minorHAnsi"/>
          <w:b/>
          <w:lang w:val="bg-BG"/>
        </w:rPr>
      </w:pPr>
      <w:ins w:id="107" w:author="Darina" w:date="2023-02-07T19:08:00Z">
        <w:r>
          <w:rPr>
            <w:rStyle w:val="CodeChar"/>
            <w:rFonts w:asciiTheme="minorHAnsi" w:hAnsiTheme="minorHAnsi" w:cstheme="minorHAnsi"/>
          </w:rPr>
          <w:t>p</w:t>
        </w:r>
      </w:ins>
      <w:del w:id="108" w:author="Darina" w:date="2023-02-07T19:08:00Z">
        <w:r w:rsidR="003A7CDD" w:rsidRPr="001128B4" w:rsidDel="00CA4094">
          <w:rPr>
            <w:rStyle w:val="CodeChar"/>
            <w:rFonts w:asciiTheme="minorHAnsi" w:hAnsiTheme="minorHAnsi" w:cstheme="minorHAnsi"/>
          </w:rPr>
          <w:delText>P</w:delText>
        </w:r>
      </w:del>
      <w:r w:rsidR="003A7CDD" w:rsidRPr="001128B4">
        <w:rPr>
          <w:rStyle w:val="CodeChar"/>
          <w:rFonts w:asciiTheme="minorHAnsi" w:hAnsiTheme="minorHAnsi" w:cstheme="minorHAnsi"/>
        </w:rPr>
        <w:t xml:space="preserve">assword </w:t>
      </w:r>
      <w:del w:id="109" w:author="Darina" w:date="2023-02-07T19:08:00Z">
        <w:r w:rsidR="003A7CDD" w:rsidRPr="001128B4" w:rsidDel="00CA4094">
          <w:rPr>
            <w:rStyle w:val="CodeChar"/>
            <w:rFonts w:asciiTheme="minorHAnsi" w:hAnsiTheme="minorHAnsi" w:cstheme="minorHAnsi"/>
          </w:rPr>
          <w:delText>-</w:delText>
        </w:r>
      </w:del>
      <w:ins w:id="110" w:author="Darina" w:date="2023-02-07T19:08:00Z">
        <w:r>
          <w:rPr>
            <w:rStyle w:val="CodeChar"/>
            <w:rFonts w:asciiTheme="minorHAnsi" w:hAnsiTheme="minorHAnsi" w:cstheme="minorHAnsi"/>
          </w:rPr>
          <w:t>–</w:t>
        </w:r>
      </w:ins>
      <w:r w:rsidR="003A7CDD" w:rsidRPr="001128B4">
        <w:rPr>
          <w:rStyle w:val="CodeChar"/>
          <w:rFonts w:asciiTheme="minorHAnsi" w:hAnsiTheme="minorHAnsi" w:cstheme="minorHAnsi"/>
        </w:rPr>
        <w:t xml:space="preserve"> string </w:t>
      </w:r>
      <w:r w:rsidR="00357C76" w:rsidRPr="001128B4">
        <w:rPr>
          <w:rStyle w:val="CodeChar"/>
          <w:rFonts w:asciiTheme="minorHAnsi" w:hAnsiTheme="minorHAnsi" w:cstheme="minorHAnsi"/>
        </w:rPr>
        <w:t>(required)</w:t>
      </w:r>
    </w:p>
    <w:p w14:paraId="503AAF5D" w14:textId="7698EE16" w:rsidR="00357C76" w:rsidRPr="00B76728" w:rsidRDefault="004B5E02" w:rsidP="00357C76">
      <w:pPr>
        <w:pStyle w:val="Heading3"/>
      </w:pPr>
      <w:r w:rsidRPr="00B76728">
        <w:rPr>
          <w:rStyle w:val="jlqj4b"/>
        </w:rPr>
        <w:t xml:space="preserve"> </w:t>
      </w:r>
      <w:r w:rsidR="003E3299" w:rsidRPr="00B76728">
        <w:rPr>
          <w:rStyle w:val="jlqj4b"/>
        </w:rPr>
        <w:t>Photo</w:t>
      </w:r>
    </w:p>
    <w:p w14:paraId="76665E58" w14:textId="6E65A8CD" w:rsidR="00357C76" w:rsidRPr="00B76728" w:rsidRDefault="00CA4094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ins w:id="111" w:author="Darina" w:date="2023-02-07T19:08:00Z">
        <w:r>
          <w:rPr>
            <w:rFonts w:cstheme="minorHAnsi"/>
            <w:b/>
            <w:noProof/>
          </w:rPr>
          <w:t>n</w:t>
        </w:r>
      </w:ins>
      <w:del w:id="112" w:author="Darina" w:date="2023-02-07T19:08:00Z">
        <w:r w:rsidR="00B76728" w:rsidRPr="00B76728" w:rsidDel="00CA4094">
          <w:rPr>
            <w:rFonts w:cstheme="minorHAnsi"/>
            <w:b/>
            <w:noProof/>
          </w:rPr>
          <w:delText>N</w:delText>
        </w:r>
      </w:del>
      <w:r w:rsidR="00B76728" w:rsidRPr="00B76728">
        <w:rPr>
          <w:rFonts w:cstheme="minorHAnsi"/>
          <w:b/>
          <w:noProof/>
        </w:rPr>
        <w:t>ame</w:t>
      </w:r>
      <w:r w:rsidR="003A7CDD" w:rsidRPr="00B76728">
        <w:rPr>
          <w:rFonts w:cstheme="minorHAnsi"/>
          <w:b/>
          <w:noProof/>
        </w:rPr>
        <w:t xml:space="preserve"> </w:t>
      </w:r>
      <w:del w:id="113" w:author="Darina" w:date="2023-02-07T19:08:00Z">
        <w:r w:rsidR="003A7CDD" w:rsidRPr="00B76728" w:rsidDel="00CA4094">
          <w:rPr>
            <w:rFonts w:cstheme="minorHAnsi"/>
            <w:b/>
            <w:noProof/>
          </w:rPr>
          <w:delText>-</w:delText>
        </w:r>
      </w:del>
      <w:ins w:id="114" w:author="Darina" w:date="2023-02-07T19:08:00Z">
        <w:r>
          <w:rPr>
            <w:rFonts w:cstheme="minorHAnsi"/>
            <w:b/>
            <w:noProof/>
          </w:rPr>
          <w:t>–</w:t>
        </w:r>
      </w:ins>
      <w:r w:rsidR="003A7CDD" w:rsidRPr="00B76728">
        <w:rPr>
          <w:rFonts w:cstheme="minorHAnsi"/>
          <w:b/>
          <w:noProof/>
        </w:rPr>
        <w:t xml:space="preserve"> </w:t>
      </w:r>
      <w:ins w:id="115" w:author="Darina" w:date="2023-02-07T19:08:00Z">
        <w:r>
          <w:rPr>
            <w:rFonts w:cstheme="minorHAnsi"/>
            <w:b/>
            <w:noProof/>
          </w:rPr>
          <w:t>s</w:t>
        </w:r>
      </w:ins>
      <w:del w:id="116" w:author="Darina" w:date="2023-02-07T19:08:00Z">
        <w:r w:rsidR="009B1099" w:rsidRPr="00B76728" w:rsidDel="00CA4094">
          <w:rPr>
            <w:rFonts w:cstheme="minorHAnsi"/>
            <w:b/>
            <w:noProof/>
          </w:rPr>
          <w:delText>S</w:delText>
        </w:r>
      </w:del>
      <w:r w:rsidR="003A7CDD" w:rsidRPr="00B76728">
        <w:rPr>
          <w:rFonts w:cstheme="minorHAnsi"/>
          <w:b/>
          <w:noProof/>
        </w:rPr>
        <w:t xml:space="preserve">tring </w:t>
      </w:r>
      <w:r w:rsidR="00222857" w:rsidRPr="00B76728">
        <w:rPr>
          <w:rFonts w:cstheme="minorHAnsi"/>
          <w:b/>
          <w:noProof/>
        </w:rPr>
        <w:t>(required)</w:t>
      </w:r>
      <w:del w:id="117" w:author="Darina" w:date="2023-02-07T19:10:00Z">
        <w:r w:rsidR="00222857" w:rsidRPr="00B76728" w:rsidDel="00CA4094">
          <w:rPr>
            <w:rFonts w:cstheme="minorHAnsi"/>
            <w:b/>
            <w:noProof/>
          </w:rPr>
          <w:delText>,</w:delText>
        </w:r>
      </w:del>
    </w:p>
    <w:p w14:paraId="435AAE6A" w14:textId="43BBE9AE" w:rsidR="009B1099" w:rsidRPr="00B76728" w:rsidRDefault="00CA4094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ins w:id="118" w:author="Darina" w:date="2023-02-07T19:08:00Z">
        <w:r>
          <w:rPr>
            <w:rFonts w:cstheme="minorHAnsi"/>
            <w:b/>
            <w:noProof/>
          </w:rPr>
          <w:t>i</w:t>
        </w:r>
      </w:ins>
      <w:del w:id="119" w:author="Darina" w:date="2023-02-07T19:08:00Z">
        <w:r w:rsidR="009B1099" w:rsidRPr="00B76728" w:rsidDel="00CA4094">
          <w:rPr>
            <w:rFonts w:cstheme="minorHAnsi"/>
            <w:b/>
            <w:noProof/>
          </w:rPr>
          <w:delText>I</w:delText>
        </w:r>
      </w:del>
      <w:r w:rsidR="009B1099" w:rsidRPr="00B76728">
        <w:rPr>
          <w:rFonts w:cstheme="minorHAnsi"/>
          <w:b/>
          <w:noProof/>
        </w:rPr>
        <w:t>mage</w:t>
      </w:r>
      <w:ins w:id="120" w:author="Darina" w:date="2023-02-07T19:08:00Z">
        <w:r>
          <w:rPr>
            <w:rFonts w:cstheme="minorHAnsi"/>
            <w:b/>
            <w:noProof/>
          </w:rPr>
          <w:t xml:space="preserve"> –</w:t>
        </w:r>
      </w:ins>
      <w:del w:id="121" w:author="Darina" w:date="2023-02-07T19:08:00Z">
        <w:r w:rsidR="009B1099" w:rsidRPr="00B76728" w:rsidDel="00CA4094">
          <w:rPr>
            <w:rFonts w:cstheme="minorHAnsi"/>
            <w:b/>
            <w:noProof/>
          </w:rPr>
          <w:delText>:</w:delText>
        </w:r>
      </w:del>
      <w:ins w:id="122" w:author="Darina" w:date="2023-02-07T19:08:00Z">
        <w:r>
          <w:rPr>
            <w:rFonts w:cstheme="minorHAnsi"/>
            <w:b/>
            <w:noProof/>
          </w:rPr>
          <w:t xml:space="preserve"> s</w:t>
        </w:r>
      </w:ins>
      <w:del w:id="123" w:author="Darina" w:date="2023-02-07T19:08:00Z">
        <w:r w:rsidR="009B1099" w:rsidRPr="00B76728" w:rsidDel="00CA4094">
          <w:rPr>
            <w:rFonts w:cstheme="minorHAnsi"/>
            <w:b/>
            <w:noProof/>
          </w:rPr>
          <w:delText xml:space="preserve"> S</w:delText>
        </w:r>
      </w:del>
      <w:r w:rsidR="009B1099" w:rsidRPr="00B76728">
        <w:rPr>
          <w:rFonts w:cstheme="minorHAnsi"/>
          <w:b/>
          <w:noProof/>
        </w:rPr>
        <w:t>tring (required)</w:t>
      </w:r>
      <w:del w:id="124" w:author="Darina" w:date="2023-02-07T19:10:00Z">
        <w:r w:rsidR="009B1099" w:rsidRPr="00B76728" w:rsidDel="00CA4094">
          <w:rPr>
            <w:rFonts w:cstheme="minorHAnsi"/>
            <w:b/>
            <w:noProof/>
          </w:rPr>
          <w:delText>,</w:delText>
        </w:r>
      </w:del>
    </w:p>
    <w:p w14:paraId="507C4874" w14:textId="10772F7B" w:rsidR="009B1099" w:rsidRPr="00B76728" w:rsidRDefault="00CA4094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ins w:id="125" w:author="Darina" w:date="2023-02-07T19:09:00Z">
        <w:r>
          <w:rPr>
            <w:rFonts w:cstheme="minorHAnsi"/>
            <w:b/>
            <w:noProof/>
          </w:rPr>
          <w:t>a</w:t>
        </w:r>
      </w:ins>
      <w:del w:id="126" w:author="Darina" w:date="2023-02-07T19:09:00Z">
        <w:r w:rsidR="00B76728" w:rsidRPr="00B76728" w:rsidDel="00CA4094">
          <w:rPr>
            <w:rFonts w:cstheme="minorHAnsi"/>
            <w:b/>
            <w:noProof/>
          </w:rPr>
          <w:delText>A</w:delText>
        </w:r>
      </w:del>
      <w:r w:rsidR="00B76728" w:rsidRPr="00B76728">
        <w:rPr>
          <w:rFonts w:cstheme="minorHAnsi"/>
          <w:b/>
          <w:noProof/>
        </w:rPr>
        <w:t>ge</w:t>
      </w:r>
      <w:ins w:id="127" w:author="Darina" w:date="2023-02-07T19:09:00Z">
        <w:r>
          <w:rPr>
            <w:rFonts w:cstheme="minorHAnsi"/>
            <w:b/>
            <w:noProof/>
          </w:rPr>
          <w:t xml:space="preserve"> – </w:t>
        </w:r>
      </w:ins>
      <w:del w:id="128" w:author="Darina" w:date="2023-02-07T19:09:00Z">
        <w:r w:rsidR="009B1099" w:rsidRPr="00B76728" w:rsidDel="00CA4094">
          <w:rPr>
            <w:rFonts w:cstheme="minorHAnsi"/>
            <w:b/>
            <w:noProof/>
          </w:rPr>
          <w:delText xml:space="preserve">: </w:delText>
        </w:r>
        <w:r w:rsidR="00EC56E7" w:rsidRPr="00B76728" w:rsidDel="00CA4094">
          <w:rPr>
            <w:rFonts w:cstheme="minorHAnsi"/>
            <w:b/>
            <w:noProof/>
          </w:rPr>
          <w:delText>S</w:delText>
        </w:r>
      </w:del>
      <w:del w:id="129" w:author="Darina" w:date="2023-02-07T20:32:00Z">
        <w:r w:rsidR="00EC56E7" w:rsidRPr="00B76728" w:rsidDel="00ED559F">
          <w:rPr>
            <w:rFonts w:cstheme="minorHAnsi"/>
            <w:b/>
            <w:noProof/>
          </w:rPr>
          <w:delText>tring</w:delText>
        </w:r>
      </w:del>
      <w:ins w:id="130" w:author="Darina" w:date="2023-02-07T20:32:00Z">
        <w:r w:rsidR="00ED559F">
          <w:rPr>
            <w:rFonts w:cstheme="minorHAnsi"/>
            <w:b/>
            <w:noProof/>
          </w:rPr>
          <w:t>number</w:t>
        </w:r>
      </w:ins>
      <w:r w:rsidR="009B1099" w:rsidRPr="00B76728">
        <w:rPr>
          <w:rFonts w:cstheme="minorHAnsi"/>
          <w:b/>
          <w:noProof/>
        </w:rPr>
        <w:t xml:space="preserve"> (required)</w:t>
      </w:r>
      <w:del w:id="131" w:author="Darina" w:date="2023-02-07T19:10:00Z">
        <w:r w:rsidR="009B1099" w:rsidRPr="00B76728" w:rsidDel="00CA4094">
          <w:rPr>
            <w:rFonts w:cstheme="minorHAnsi"/>
            <w:b/>
            <w:noProof/>
          </w:rPr>
          <w:delText>,</w:delText>
        </w:r>
      </w:del>
    </w:p>
    <w:p w14:paraId="3C6CEAC5" w14:textId="35E697DE" w:rsidR="009B1099" w:rsidRPr="00B76728" w:rsidRDefault="00CA4094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ins w:id="132" w:author="Darina" w:date="2023-02-07T19:09:00Z">
        <w:r>
          <w:rPr>
            <w:rFonts w:cstheme="minorHAnsi"/>
            <w:b/>
          </w:rPr>
          <w:t>d</w:t>
        </w:r>
      </w:ins>
      <w:del w:id="133" w:author="Darina" w:date="2023-02-07T19:09:00Z">
        <w:r w:rsidR="00B76728" w:rsidRPr="00B76728" w:rsidDel="00CA4094">
          <w:rPr>
            <w:rFonts w:cstheme="minorHAnsi"/>
            <w:b/>
          </w:rPr>
          <w:delText>D</w:delText>
        </w:r>
      </w:del>
      <w:r w:rsidR="00B76728" w:rsidRPr="00B76728">
        <w:rPr>
          <w:rFonts w:cstheme="minorHAnsi"/>
          <w:b/>
        </w:rPr>
        <w:t>escription</w:t>
      </w:r>
      <w:ins w:id="134" w:author="Darina" w:date="2023-02-07T19:09:00Z">
        <w:r>
          <w:rPr>
            <w:rFonts w:cstheme="minorHAnsi"/>
            <w:b/>
          </w:rPr>
          <w:t xml:space="preserve"> – </w:t>
        </w:r>
      </w:ins>
      <w:del w:id="135" w:author="Darina" w:date="2023-02-07T19:09:00Z">
        <w:r w:rsidR="009B1099" w:rsidRPr="00B76728" w:rsidDel="00CA4094">
          <w:rPr>
            <w:rFonts w:cstheme="minorHAnsi"/>
            <w:b/>
          </w:rPr>
          <w:delText>: S</w:delText>
        </w:r>
      </w:del>
      <w:ins w:id="136" w:author="Darina" w:date="2023-02-07T19:09:00Z">
        <w:r>
          <w:rPr>
            <w:rFonts w:cstheme="minorHAnsi"/>
            <w:b/>
          </w:rPr>
          <w:t>s</w:t>
        </w:r>
      </w:ins>
      <w:r w:rsidR="009B1099" w:rsidRPr="00B76728">
        <w:rPr>
          <w:rFonts w:cstheme="minorHAnsi"/>
          <w:b/>
        </w:rPr>
        <w:t>tring (required)</w:t>
      </w:r>
      <w:del w:id="137" w:author="Darina" w:date="2023-02-07T19:10:00Z">
        <w:r w:rsidR="009B1099" w:rsidRPr="00B76728" w:rsidDel="00CA4094">
          <w:rPr>
            <w:rFonts w:cstheme="minorHAnsi"/>
            <w:b/>
          </w:rPr>
          <w:delText>,</w:delText>
        </w:r>
      </w:del>
    </w:p>
    <w:p w14:paraId="0FDA8630" w14:textId="0498A418" w:rsidR="00B76728" w:rsidRPr="00B76728" w:rsidRDefault="00CA4094" w:rsidP="00B76728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ins w:id="138" w:author="Darina" w:date="2023-02-07T19:09:00Z">
        <w:r>
          <w:rPr>
            <w:rFonts w:cstheme="minorHAnsi"/>
            <w:b/>
          </w:rPr>
          <w:t>l</w:t>
        </w:r>
      </w:ins>
      <w:del w:id="139" w:author="Darina" w:date="2023-02-07T19:09:00Z">
        <w:r w:rsidR="00B76728" w:rsidRPr="00B76728" w:rsidDel="00CA4094">
          <w:rPr>
            <w:rFonts w:cstheme="minorHAnsi"/>
            <w:b/>
          </w:rPr>
          <w:delText>L</w:delText>
        </w:r>
      </w:del>
      <w:r w:rsidR="00B76728" w:rsidRPr="00B76728">
        <w:rPr>
          <w:rFonts w:cstheme="minorHAnsi"/>
          <w:b/>
        </w:rPr>
        <w:t>ocation</w:t>
      </w:r>
      <w:ins w:id="140" w:author="Darina" w:date="2023-02-07T19:09:00Z">
        <w:r>
          <w:rPr>
            <w:rFonts w:cstheme="minorHAnsi"/>
            <w:b/>
          </w:rPr>
          <w:t xml:space="preserve"> – s</w:t>
        </w:r>
      </w:ins>
      <w:del w:id="141" w:author="Darina" w:date="2023-02-07T19:09:00Z">
        <w:r w:rsidR="00B76728" w:rsidRPr="00B76728" w:rsidDel="00CA4094">
          <w:rPr>
            <w:rFonts w:cstheme="minorHAnsi"/>
            <w:b/>
          </w:rPr>
          <w:delText>: S</w:delText>
        </w:r>
      </w:del>
      <w:r w:rsidR="00B76728" w:rsidRPr="00B76728">
        <w:rPr>
          <w:rFonts w:cstheme="minorHAnsi"/>
          <w:b/>
        </w:rPr>
        <w:t>tring (required)</w:t>
      </w:r>
      <w:del w:id="142" w:author="Darina" w:date="2023-02-07T19:10:00Z">
        <w:r w:rsidR="00B76728" w:rsidRPr="00B76728" w:rsidDel="00CA4094">
          <w:rPr>
            <w:rFonts w:cstheme="minorHAnsi"/>
            <w:b/>
          </w:rPr>
          <w:delText>,</w:delText>
        </w:r>
      </w:del>
    </w:p>
    <w:p w14:paraId="3AC56C40" w14:textId="321F2CA6" w:rsidR="000502F6" w:rsidRPr="000502F6" w:rsidRDefault="00CA4094" w:rsidP="000502F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ins w:id="143" w:author="Darina" w:date="2023-02-07T19:09:00Z">
        <w:r>
          <w:rPr>
            <w:rFonts w:cstheme="minorHAnsi"/>
            <w:b/>
            <w:noProof/>
          </w:rPr>
          <w:t>c</w:t>
        </w:r>
      </w:ins>
      <w:del w:id="144" w:author="Darina" w:date="2023-02-07T19:09:00Z">
        <w:r w:rsidR="00B76728" w:rsidRPr="00B76728" w:rsidDel="00CA4094">
          <w:rPr>
            <w:rFonts w:cstheme="minorHAnsi"/>
            <w:b/>
            <w:noProof/>
          </w:rPr>
          <w:delText>C</w:delText>
        </w:r>
      </w:del>
      <w:r w:rsidR="00B76728" w:rsidRPr="00B76728">
        <w:rPr>
          <w:rFonts w:cstheme="minorHAnsi"/>
          <w:b/>
          <w:noProof/>
        </w:rPr>
        <w:t>omment</w:t>
      </w:r>
      <w:del w:id="145" w:author="Darina" w:date="2023-02-07T19:11:00Z">
        <w:r w:rsidR="00906694" w:rsidDel="00CA4094">
          <w:rPr>
            <w:rFonts w:cstheme="minorHAnsi"/>
            <w:b/>
            <w:noProof/>
          </w:rPr>
          <w:delText>s</w:delText>
        </w:r>
      </w:del>
      <w:r w:rsidR="00C414C5" w:rsidRPr="00B76728">
        <w:rPr>
          <w:rFonts w:cstheme="minorHAnsi"/>
          <w:b/>
          <w:noProof/>
        </w:rPr>
        <w:t>List</w:t>
      </w:r>
      <w:r w:rsidR="00357C76" w:rsidRPr="00B76728">
        <w:rPr>
          <w:rFonts w:cstheme="minorHAnsi"/>
          <w:b/>
          <w:noProof/>
        </w:rPr>
        <w:t xml:space="preserve"> </w:t>
      </w:r>
      <w:r w:rsidR="000502F6">
        <w:rPr>
          <w:rFonts w:cstheme="minorHAnsi"/>
          <w:b/>
          <w:noProof/>
        </w:rPr>
        <w:t>–</w:t>
      </w:r>
      <w:r w:rsidR="00357C76" w:rsidRPr="00B76728">
        <w:rPr>
          <w:rFonts w:cstheme="minorHAnsi"/>
          <w:b/>
          <w:noProof/>
        </w:rPr>
        <w:t xml:space="preserve"> </w:t>
      </w:r>
      <w:ins w:id="146" w:author="Darina" w:date="2023-02-07T20:32:00Z">
        <w:r w:rsidR="00ED559F">
          <w:rPr>
            <w:rFonts w:cstheme="minorHAnsi"/>
            <w:b/>
            <w:noProof/>
          </w:rPr>
          <w:t xml:space="preserve">an array </w:t>
        </w:r>
      </w:ins>
      <w:ins w:id="147" w:author="Darina" w:date="2023-02-07T20:33:00Z">
        <w:r w:rsidR="00ED559F">
          <w:rPr>
            <w:rFonts w:cstheme="minorHAnsi"/>
            <w:b/>
            <w:noProof/>
          </w:rPr>
          <w:t xml:space="preserve">of objects </w:t>
        </w:r>
      </w:ins>
      <w:r w:rsidR="000502F6" w:rsidRPr="000502F6">
        <w:rPr>
          <w:rFonts w:cstheme="minorHAnsi"/>
          <w:b/>
          <w:noProof/>
        </w:rPr>
        <w:t>contain</w:t>
      </w:r>
      <w:ins w:id="148" w:author="Darina" w:date="2023-02-07T20:33:00Z">
        <w:r w:rsidR="00ED559F">
          <w:rPr>
            <w:rFonts w:cstheme="minorHAnsi"/>
            <w:b/>
            <w:noProof/>
          </w:rPr>
          <w:t>ing</w:t>
        </w:r>
      </w:ins>
      <w:del w:id="149" w:author="Darina" w:date="2023-02-07T20:33:00Z">
        <w:r w:rsidR="000502F6" w:rsidRPr="000502F6" w:rsidDel="00ED559F">
          <w:rPr>
            <w:rFonts w:cstheme="minorHAnsi"/>
            <w:b/>
            <w:noProof/>
          </w:rPr>
          <w:delText>s</w:delText>
        </w:r>
      </w:del>
      <w:r w:rsidR="000502F6">
        <w:rPr>
          <w:rFonts w:cstheme="minorHAnsi"/>
          <w:b/>
          <w:noProof/>
          <w:lang w:val="bg-BG"/>
        </w:rPr>
        <w:t xml:space="preserve"> </w:t>
      </w:r>
      <w:ins w:id="150" w:author="Darina" w:date="2023-02-07T20:33:00Z">
        <w:r w:rsidR="00ED559F">
          <w:rPr>
            <w:rFonts w:cstheme="minorHAnsi"/>
            <w:b/>
            <w:noProof/>
          </w:rPr>
          <w:t xml:space="preserve">the </w:t>
        </w:r>
      </w:ins>
      <w:r w:rsidR="000502F6">
        <w:rPr>
          <w:rFonts w:cstheme="minorHAnsi"/>
          <w:b/>
          <w:noProof/>
        </w:rPr>
        <w:t xml:space="preserve">user's </w:t>
      </w:r>
      <w:ins w:id="151" w:author="Darina" w:date="2023-02-07T20:35:00Z">
        <w:r w:rsidR="00ED559F">
          <w:rPr>
            <w:rFonts w:cstheme="minorHAnsi"/>
            <w:b/>
            <w:noProof/>
          </w:rPr>
          <w:t xml:space="preserve">ID </w:t>
        </w:r>
      </w:ins>
      <w:del w:id="152" w:author="Darina" w:date="2023-02-07T20:35:00Z">
        <w:r w:rsidR="000502F6" w:rsidDel="00ED559F">
          <w:rPr>
            <w:rFonts w:cstheme="minorHAnsi"/>
            <w:b/>
            <w:noProof/>
          </w:rPr>
          <w:delText xml:space="preserve">username </w:delText>
        </w:r>
      </w:del>
      <w:r w:rsidR="000502F6">
        <w:rPr>
          <w:rFonts w:cstheme="minorHAnsi"/>
          <w:b/>
          <w:noProof/>
        </w:rPr>
        <w:t xml:space="preserve">and </w:t>
      </w:r>
      <w:ins w:id="153" w:author="Darina" w:date="2023-02-07T20:33:00Z">
        <w:r w:rsidR="00ED559F">
          <w:rPr>
            <w:rFonts w:cstheme="minorHAnsi"/>
            <w:b/>
            <w:noProof/>
          </w:rPr>
          <w:t xml:space="preserve">the </w:t>
        </w:r>
      </w:ins>
      <w:r w:rsidR="000502F6">
        <w:rPr>
          <w:rFonts w:cstheme="minorHAnsi"/>
          <w:b/>
          <w:noProof/>
        </w:rPr>
        <w:t>comment content</w:t>
      </w:r>
      <w:ins w:id="154" w:author="Darina" w:date="2023-02-07T20:33:00Z">
        <w:r w:rsidR="00ED559F">
          <w:rPr>
            <w:rFonts w:cstheme="minorHAnsi"/>
            <w:b/>
            <w:noProof/>
          </w:rPr>
          <w:t>: [ { user</w:t>
        </w:r>
      </w:ins>
      <w:ins w:id="155" w:author="Darina" w:date="2023-02-07T20:35:00Z">
        <w:r w:rsidR="00ED559F">
          <w:rPr>
            <w:rFonts w:cstheme="minorHAnsi"/>
            <w:b/>
            <w:noProof/>
          </w:rPr>
          <w:t>ID:</w:t>
        </w:r>
      </w:ins>
      <w:ins w:id="156" w:author="Darina" w:date="2023-02-07T20:33:00Z">
        <w:r w:rsidR="00ED559F">
          <w:rPr>
            <w:rFonts w:cstheme="minorHAnsi"/>
            <w:b/>
            <w:noProof/>
          </w:rPr>
          <w:t xml:space="preserve"> ‘</w:t>
        </w:r>
      </w:ins>
      <w:ins w:id="157" w:author="Darina" w:date="2023-02-07T20:36:00Z">
        <w:r w:rsidR="00ED559F">
          <w:rPr>
            <w:rFonts w:cstheme="minorHAnsi"/>
            <w:b/>
            <w:noProof/>
          </w:rPr>
          <w:t>1234</w:t>
        </w:r>
      </w:ins>
      <w:ins w:id="158" w:author="Darina" w:date="2023-02-07T20:33:00Z">
        <w:r w:rsidR="00ED559F">
          <w:rPr>
            <w:rFonts w:cstheme="minorHAnsi"/>
            <w:b/>
            <w:noProof/>
          </w:rPr>
          <w:t>’</w:t>
        </w:r>
      </w:ins>
      <w:ins w:id="159" w:author="Darina" w:date="2023-02-07T20:34:00Z">
        <w:r w:rsidR="00ED559F">
          <w:rPr>
            <w:rFonts w:cstheme="minorHAnsi"/>
            <w:b/>
            <w:noProof/>
          </w:rPr>
          <w:t>, comment: ‘Nice photo!’</w:t>
        </w:r>
      </w:ins>
      <w:ins w:id="160" w:author="Darina" w:date="2023-02-07T20:33:00Z">
        <w:r w:rsidR="00ED559F">
          <w:rPr>
            <w:rFonts w:cstheme="minorHAnsi"/>
            <w:b/>
            <w:noProof/>
          </w:rPr>
          <w:t>} ]</w:t>
        </w:r>
      </w:ins>
    </w:p>
    <w:p w14:paraId="762398CD" w14:textId="38F5FF0F" w:rsidR="00A016B2" w:rsidRPr="00B76728" w:rsidRDefault="00CA4094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ins w:id="161" w:author="Darina" w:date="2023-02-07T19:09:00Z">
        <w:r>
          <w:rPr>
            <w:rFonts w:cstheme="minorHAnsi"/>
            <w:b/>
          </w:rPr>
          <w:t>o</w:t>
        </w:r>
      </w:ins>
      <w:del w:id="162" w:author="Darina" w:date="2023-02-07T19:09:00Z">
        <w:r w:rsidR="00A016B2" w:rsidRPr="00B76728" w:rsidDel="00CA4094">
          <w:rPr>
            <w:rFonts w:cstheme="minorHAnsi"/>
            <w:b/>
          </w:rPr>
          <w:delText>O</w:delText>
        </w:r>
      </w:del>
      <w:r w:rsidR="00A016B2" w:rsidRPr="00B76728">
        <w:rPr>
          <w:rFonts w:cstheme="minorHAnsi"/>
          <w:b/>
        </w:rPr>
        <w:t>wner</w:t>
      </w:r>
      <w:r w:rsidR="005563C3" w:rsidRPr="00B76728">
        <w:rPr>
          <w:rFonts w:cstheme="minorHAnsi"/>
          <w:b/>
        </w:rPr>
        <w:t xml:space="preserve"> </w:t>
      </w:r>
      <w:del w:id="163" w:author="Darina" w:date="2023-02-07T19:09:00Z">
        <w:r w:rsidR="00A016B2" w:rsidRPr="00B76728" w:rsidDel="00CA4094">
          <w:rPr>
            <w:rFonts w:cstheme="minorHAnsi"/>
            <w:b/>
          </w:rPr>
          <w:delText>-</w:delText>
        </w:r>
      </w:del>
      <w:ins w:id="164" w:author="Darina" w:date="2023-02-07T19:09:00Z">
        <w:r>
          <w:rPr>
            <w:rFonts w:cstheme="minorHAnsi"/>
            <w:b/>
          </w:rPr>
          <w:t>–</w:t>
        </w:r>
      </w:ins>
      <w:r w:rsidR="00A016B2" w:rsidRPr="00B76728">
        <w:rPr>
          <w:rFonts w:cstheme="minorHAnsi"/>
          <w:b/>
        </w:rPr>
        <w:t xml:space="preserve"> object I</w:t>
      </w:r>
      <w:ins w:id="165" w:author="Darina" w:date="2023-02-07T20:35:00Z">
        <w:r w:rsidR="00ED559F">
          <w:rPr>
            <w:rFonts w:cstheme="minorHAnsi"/>
            <w:b/>
          </w:rPr>
          <w:t>D</w:t>
        </w:r>
      </w:ins>
      <w:del w:id="166" w:author="Darina" w:date="2023-02-07T20:35:00Z">
        <w:r w:rsidR="00A016B2" w:rsidRPr="00B76728" w:rsidDel="00ED559F">
          <w:rPr>
            <w:rFonts w:cstheme="minorHAnsi"/>
            <w:b/>
          </w:rPr>
          <w:delText>d</w:delText>
        </w:r>
      </w:del>
      <w:r w:rsidR="00A016B2" w:rsidRPr="00B76728">
        <w:rPr>
          <w:rFonts w:cstheme="minorHAnsi"/>
          <w:b/>
        </w:rPr>
        <w:t xml:space="preserve"> (</w:t>
      </w:r>
      <w:r w:rsidR="009B1099" w:rsidRPr="00B76728">
        <w:rPr>
          <w:rFonts w:cstheme="minorHAnsi"/>
          <w:b/>
        </w:rPr>
        <w:t xml:space="preserve">a </w:t>
      </w:r>
      <w:r w:rsidR="00A016B2" w:rsidRPr="00B76728">
        <w:rPr>
          <w:rFonts w:cstheme="minorHAnsi"/>
          <w:b/>
        </w:rPr>
        <w:t>reference to the User model)</w:t>
      </w:r>
    </w:p>
    <w:p w14:paraId="4EA9E0F1" w14:textId="542C1E66" w:rsidR="00D25A61" w:rsidRPr="00B76728" w:rsidRDefault="00D25A61" w:rsidP="004C2F89">
      <w:pPr>
        <w:ind w:left="360"/>
        <w:rPr>
          <w:rStyle w:val="jlqj4b"/>
        </w:rPr>
      </w:pPr>
      <w:r w:rsidRPr="00B76728">
        <w:rPr>
          <w:rStyle w:val="jlqj4b"/>
          <w:b/>
          <w:lang w:val="en"/>
        </w:rPr>
        <w:t>Note:</w:t>
      </w:r>
      <w:r w:rsidRPr="00B76728">
        <w:rPr>
          <w:rStyle w:val="jlqj4b"/>
          <w:lang w:val="en"/>
        </w:rPr>
        <w:t xml:space="preserve"> </w:t>
      </w:r>
      <w:r w:rsidRPr="00B76728">
        <w:rPr>
          <w:rStyle w:val="jlqj4b"/>
          <w:lang w:val="bg-BG"/>
        </w:rPr>
        <w:t xml:space="preserve"> </w:t>
      </w:r>
      <w:r w:rsidRPr="00B76728">
        <w:rPr>
          <w:rStyle w:val="jlqj4b"/>
          <w:lang w:val="en"/>
        </w:rPr>
        <w:t xml:space="preserve">When a user </w:t>
      </w:r>
      <w:r w:rsidR="00B76728">
        <w:rPr>
          <w:rStyle w:val="jlqj4b"/>
          <w:b/>
          <w:lang w:val="en"/>
        </w:rPr>
        <w:t>comment</w:t>
      </w:r>
      <w:ins w:id="167" w:author="Darina" w:date="2023-02-07T19:10:00Z">
        <w:r w:rsidR="00CA4094">
          <w:rPr>
            <w:rStyle w:val="jlqj4b"/>
            <w:b/>
            <w:lang w:val="en"/>
          </w:rPr>
          <w:t>s a</w:t>
        </w:r>
      </w:ins>
      <w:r w:rsidR="00EC56E7" w:rsidRPr="00B76728">
        <w:rPr>
          <w:rStyle w:val="jlqj4b"/>
          <w:b/>
          <w:lang w:val="en"/>
        </w:rPr>
        <w:t xml:space="preserve"> </w:t>
      </w:r>
      <w:r w:rsidR="00B76728">
        <w:rPr>
          <w:rStyle w:val="jlqj4b"/>
          <w:b/>
          <w:lang w:val="en"/>
        </w:rPr>
        <w:t>photo</w:t>
      </w:r>
      <w:r w:rsidR="00356187" w:rsidRPr="00B76728">
        <w:rPr>
          <w:rStyle w:val="jlqj4b"/>
          <w:lang w:val="en"/>
        </w:rPr>
        <w:t xml:space="preserve">, </w:t>
      </w:r>
      <w:r w:rsidR="00356187" w:rsidRPr="00B76728">
        <w:rPr>
          <w:rStyle w:val="jlqj4b"/>
        </w:rPr>
        <w:t>their</w:t>
      </w:r>
      <w:r w:rsidR="00356187" w:rsidRPr="00B76728">
        <w:rPr>
          <w:rStyle w:val="jlqj4b"/>
          <w:lang w:val="en"/>
        </w:rPr>
        <w:t xml:space="preserve"> </w:t>
      </w:r>
      <w:ins w:id="168" w:author="Darina" w:date="2023-02-07T19:10:00Z">
        <w:r w:rsidR="00CA4094">
          <w:rPr>
            <w:rStyle w:val="jlqj4b"/>
            <w:b/>
            <w:lang w:val="en"/>
          </w:rPr>
          <w:t>ID</w:t>
        </w:r>
      </w:ins>
      <w:del w:id="169" w:author="Darina" w:date="2023-02-07T19:10:00Z">
        <w:r w:rsidR="00356187" w:rsidRPr="00B76728" w:rsidDel="00CA4094">
          <w:rPr>
            <w:rStyle w:val="jlqj4b"/>
            <w:b/>
            <w:lang w:val="en"/>
          </w:rPr>
          <w:delText>id</w:delText>
        </w:r>
      </w:del>
      <w:r w:rsidRPr="00B76728">
        <w:rPr>
          <w:rStyle w:val="jlqj4b"/>
          <w:lang w:val="en"/>
        </w:rPr>
        <w:t xml:space="preserve"> is added to that collection</w:t>
      </w:r>
      <w:r w:rsidRPr="00B76728">
        <w:rPr>
          <w:rStyle w:val="jlqj4b"/>
          <w:lang w:val="bg-BG"/>
        </w:rPr>
        <w:t xml:space="preserve"> </w:t>
      </w:r>
      <w:r w:rsidRPr="00B76728">
        <w:rPr>
          <w:rStyle w:val="jlqj4b"/>
        </w:rPr>
        <w:t>(</w:t>
      </w:r>
      <w:proofErr w:type="spellStart"/>
      <w:ins w:id="170" w:author="Darina" w:date="2023-02-07T19:10:00Z">
        <w:r w:rsidR="00CA4094">
          <w:rPr>
            <w:rFonts w:cstheme="minorHAnsi"/>
            <w:b/>
            <w:noProof/>
          </w:rPr>
          <w:t>c</w:t>
        </w:r>
      </w:ins>
      <w:del w:id="171" w:author="Darina" w:date="2023-02-07T19:10:00Z">
        <w:r w:rsidR="00B76728" w:rsidDel="00CA4094">
          <w:rPr>
            <w:rFonts w:cstheme="minorHAnsi"/>
            <w:b/>
            <w:noProof/>
          </w:rPr>
          <w:delText>C</w:delText>
        </w:r>
      </w:del>
      <w:r w:rsidR="00B76728">
        <w:rPr>
          <w:rFonts w:cstheme="minorHAnsi"/>
          <w:b/>
          <w:noProof/>
        </w:rPr>
        <w:t>omment</w:t>
      </w:r>
      <w:del w:id="172" w:author="Darina" w:date="2023-02-07T19:10:00Z">
        <w:r w:rsidR="00B76728" w:rsidDel="00CA4094">
          <w:rPr>
            <w:rFonts w:cstheme="minorHAnsi"/>
            <w:b/>
            <w:noProof/>
          </w:rPr>
          <w:delText xml:space="preserve"> </w:delText>
        </w:r>
      </w:del>
      <w:r w:rsidR="00B76728">
        <w:rPr>
          <w:rFonts w:cstheme="minorHAnsi"/>
          <w:b/>
          <w:noProof/>
        </w:rPr>
        <w:t>List</w:t>
      </w:r>
      <w:proofErr w:type="spellEnd"/>
      <w:r w:rsidRPr="00B76728">
        <w:rPr>
          <w:rStyle w:val="jlqj4b"/>
        </w:rPr>
        <w:t>)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B76728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B76728">
        <w:rPr>
          <w:rFonts w:asciiTheme="minorHAnsi" w:hAnsiTheme="minorHAnsi" w:cstheme="minorHAnsi"/>
        </w:rPr>
        <w:t>correct</w:t>
      </w:r>
      <w:r w:rsidRPr="00B76728">
        <w:rPr>
          <w:rFonts w:asciiTheme="minorHAnsi" w:hAnsiTheme="minorHAnsi" w:cstheme="minorHAnsi"/>
          <w:b w:val="0"/>
          <w:bCs/>
        </w:rPr>
        <w:t xml:space="preserve"> </w:t>
      </w:r>
      <w:r w:rsidRPr="00B76728">
        <w:rPr>
          <w:rFonts w:asciiTheme="minorHAnsi" w:hAnsiTheme="minorHAnsi" w:cstheme="minorHAnsi"/>
        </w:rPr>
        <w:t>data types</w:t>
      </w:r>
      <w:r w:rsidRPr="00B76728">
        <w:rPr>
          <w:rFonts w:asciiTheme="minorHAnsi" w:hAnsiTheme="minorHAnsi" w:cstheme="minorHAnsi"/>
          <w:b w:val="0"/>
          <w:bCs/>
        </w:rPr>
        <w:t>.</w:t>
      </w:r>
    </w:p>
    <w:p w14:paraId="4A399443" w14:textId="1EC58980" w:rsidR="00357C76" w:rsidRPr="00860FBF" w:rsidRDefault="00F42D5E" w:rsidP="00860FBF">
      <w:pPr>
        <w:pStyle w:val="Heading2"/>
      </w:pPr>
      <w:r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 xml:space="preserve">0 </w:t>
      </w:r>
      <w:del w:id="173" w:author="Darina" w:date="2023-02-08T10:21:00Z">
        <w:r w:rsidR="00860FBF" w:rsidRPr="006F0B42" w:rsidDel="008A1F2E">
          <w:delText>p</w:delText>
        </w:r>
      </w:del>
      <w:ins w:id="174" w:author="Darina" w:date="2023-02-08T10:21:00Z">
        <w:r w:rsidR="008A1F2E">
          <w:t>P</w:t>
        </w:r>
      </w:ins>
      <w:r w:rsidR="00860FBF" w:rsidRPr="006F0B42">
        <w:t>ts)</w:t>
      </w:r>
    </w:p>
    <w:p w14:paraId="1DF9A58F" w14:textId="4FB78C7D" w:rsidR="00357C76" w:rsidRPr="00357C76" w:rsidRDefault="00357C76" w:rsidP="000404EF">
      <w:pPr>
        <w:pStyle w:val="Heading4"/>
        <w:rPr>
          <w:lang w:val="bg-BG"/>
        </w:rPr>
      </w:pPr>
      <w:r w:rsidRPr="00EA29A3">
        <w:t xml:space="preserve">Home Page </w:t>
      </w:r>
      <w:r w:rsidRPr="00EA29A3">
        <w:rPr>
          <w:noProof/>
        </w:rPr>
        <w:t>(</w:t>
      </w:r>
      <w:del w:id="175" w:author="Darina" w:date="2023-02-07T19:15:00Z">
        <w:r w:rsidR="005C2F5F" w:rsidRPr="00EA29A3" w:rsidDel="00CA4094">
          <w:delText xml:space="preserve">For </w:delText>
        </w:r>
      </w:del>
      <w:del w:id="176" w:author="Darina" w:date="2023-02-08T10:26:00Z">
        <w:r w:rsidR="005C2F5F" w:rsidRPr="00EA29A3" w:rsidDel="00DC1682">
          <w:delText>l</w:delText>
        </w:r>
      </w:del>
      <w:ins w:id="177" w:author="Darina" w:date="2023-02-08T10:26:00Z">
        <w:r w:rsidR="00DC1682">
          <w:t>L</w:t>
        </w:r>
      </w:ins>
      <w:r w:rsidR="005C2F5F" w:rsidRPr="00EA29A3">
        <w:t>ogged</w:t>
      </w:r>
      <w:ins w:id="178" w:author="Darina" w:date="2023-02-07T19:12:00Z">
        <w:r w:rsidR="00CA4094">
          <w:t>-</w:t>
        </w:r>
      </w:ins>
      <w:del w:id="179" w:author="Darina" w:date="2023-02-07T19:12:00Z">
        <w:r w:rsidR="005C2F5F" w:rsidRPr="00EA29A3" w:rsidDel="00CA4094">
          <w:delText xml:space="preserve"> </w:delText>
        </w:r>
      </w:del>
      <w:r w:rsidR="005C2F5F" w:rsidRPr="00EA29A3">
        <w:t xml:space="preserve">in </w:t>
      </w:r>
      <w:del w:id="180" w:author="Darina" w:date="2023-02-08T10:27:00Z">
        <w:r w:rsidR="005C2F5F" w:rsidRPr="00EA29A3" w:rsidDel="00DC1682">
          <w:delText>u</w:delText>
        </w:r>
      </w:del>
      <w:ins w:id="181" w:author="Darina" w:date="2023-02-08T10:27:00Z">
        <w:r w:rsidR="00DC1682">
          <w:t>U</w:t>
        </w:r>
      </w:ins>
      <w:r w:rsidR="005C2F5F" w:rsidRPr="00EA29A3">
        <w:t xml:space="preserve">sers and </w:t>
      </w:r>
      <w:del w:id="182" w:author="Darina" w:date="2023-02-08T10:26:00Z">
        <w:r w:rsidR="005C2F5F" w:rsidRPr="00EA29A3" w:rsidDel="00DC1682">
          <w:delText>l</w:delText>
        </w:r>
      </w:del>
      <w:ins w:id="183" w:author="Darina" w:date="2023-02-08T10:26:00Z">
        <w:r w:rsidR="00DC1682">
          <w:t>L</w:t>
        </w:r>
      </w:ins>
      <w:r w:rsidR="005C2F5F" w:rsidRPr="00EA29A3">
        <w:t xml:space="preserve">ogged-out </w:t>
      </w:r>
      <w:del w:id="184" w:author="Darina" w:date="2023-02-08T10:27:00Z">
        <w:r w:rsidR="005C2F5F" w:rsidRPr="00EA29A3" w:rsidDel="00DC1682">
          <w:delText>u</w:delText>
        </w:r>
      </w:del>
      <w:ins w:id="185" w:author="Darina" w:date="2023-02-08T10:27:00Z">
        <w:r w:rsidR="00DC1682">
          <w:t>U</w:t>
        </w:r>
      </w:ins>
      <w:r w:rsidR="005C2F5F" w:rsidRPr="00EA29A3">
        <w:t>sers</w:t>
      </w:r>
      <w:r w:rsidRPr="00EA29A3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4694156A" w:rsidR="00BA6D91" w:rsidRPr="00AB48DC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 w:rsidR="008E2D97">
        <w:rPr>
          <w:rStyle w:val="jlqj4b"/>
          <w:b/>
          <w:bCs/>
          <w:lang w:val="en"/>
        </w:rPr>
        <w:t>static home page:</w:t>
      </w:r>
      <w:r w:rsidR="00AB48DC">
        <w:rPr>
          <w:rStyle w:val="jlqj4b"/>
          <w:b/>
          <w:bCs/>
          <w:lang w:val="en"/>
        </w:rPr>
        <w:t xml:space="preserve"> </w:t>
      </w:r>
    </w:p>
    <w:p w14:paraId="2D9FBA19" w14:textId="3EC33E06" w:rsidR="00B554A1" w:rsidRPr="008E2D97" w:rsidRDefault="003E3299" w:rsidP="008E2D97">
      <w:pPr>
        <w:jc w:val="center"/>
      </w:pPr>
      <w:r w:rsidRPr="003E3299">
        <w:rPr>
          <w:noProof/>
        </w:rPr>
        <w:lastRenderedPageBreak/>
        <w:drawing>
          <wp:inline distT="0" distB="0" distL="0" distR="0" wp14:anchorId="632F3F59" wp14:editId="725D200D">
            <wp:extent cx="6626225" cy="3078480"/>
            <wp:effectExtent l="19050" t="19050" r="22225" b="2667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B41168" w14:textId="6B0258D5" w:rsidR="00357C76" w:rsidRPr="00EB283D" w:rsidRDefault="00357C76" w:rsidP="00EC56E7">
      <w:pPr>
        <w:pStyle w:val="Heading4"/>
        <w:rPr>
          <w:lang w:val="bg-BG"/>
        </w:rPr>
      </w:pPr>
      <w:r w:rsidRPr="00357C76">
        <w:t xml:space="preserve">Register Page </w:t>
      </w:r>
      <w:r w:rsidRPr="00357C76">
        <w:rPr>
          <w:noProof/>
        </w:rPr>
        <w:t>(</w:t>
      </w:r>
      <w:r w:rsidRPr="00357C76">
        <w:t>Logged</w:t>
      </w:r>
      <w:ins w:id="186" w:author="Darina" w:date="2023-02-07T19:18:00Z">
        <w:r w:rsidR="00B838C3">
          <w:t xml:space="preserve">-out </w:t>
        </w:r>
      </w:ins>
      <w:ins w:id="187" w:author="Darina" w:date="2023-02-08T10:27:00Z">
        <w:r w:rsidR="00DC1682">
          <w:t>U</w:t>
        </w:r>
      </w:ins>
      <w:ins w:id="188" w:author="Darina" w:date="2023-02-07T19:18:00Z">
        <w:r w:rsidR="00B838C3">
          <w:t>sers</w:t>
        </w:r>
      </w:ins>
      <w:del w:id="189" w:author="Darina" w:date="2023-02-07T19:18:00Z">
        <w:r w:rsidRPr="00357C76" w:rsidDel="00B838C3">
          <w:delText xml:space="preserve"> Out User</w:delText>
        </w:r>
      </w:del>
      <w:r w:rsidR="00937138">
        <w:rPr>
          <w:noProof/>
        </w:rPr>
        <w:t>)</w:t>
      </w:r>
    </w:p>
    <w:p w14:paraId="7F0C84A4" w14:textId="2CA6070A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</w:t>
      </w:r>
      <w:ins w:id="190" w:author="Darina" w:date="2023-02-07T19:19:00Z">
        <w:r w:rsidR="00B838C3">
          <w:t>d</w:t>
        </w:r>
      </w:ins>
      <w:del w:id="191" w:author="Darina" w:date="2023-02-07T19:19:00Z">
        <w:r w:rsidR="009B1099" w:rsidDel="00B838C3">
          <w:delText>D</w:delText>
        </w:r>
      </w:del>
      <w:r w:rsidRPr="0019047F">
        <w:t>atabase with</w:t>
      </w:r>
      <w:r w:rsidR="00E938F2">
        <w:t xml:space="preserve"> </w:t>
      </w:r>
      <w:r w:rsidR="00985B5E">
        <w:t xml:space="preserve">a </w:t>
      </w:r>
      <w:r w:rsidRPr="0019047F">
        <w:rPr>
          <w:b/>
        </w:rPr>
        <w:t>username</w:t>
      </w:r>
      <w:r w:rsidR="00E938F2">
        <w:rPr>
          <w:b/>
        </w:rPr>
        <w:t>, email</w:t>
      </w:r>
      <w:r w:rsidRPr="0019047F">
        <w:rPr>
          <w:b/>
        </w:rPr>
        <w:t>, and password</w:t>
      </w:r>
      <w:r w:rsidR="00937138">
        <w:t xml:space="preserve">. </w:t>
      </w:r>
      <w:ins w:id="192" w:author="Darina" w:date="2023-02-07T19:19:00Z">
        <w:r w:rsidR="00B838C3">
          <w:t xml:space="preserve">The </w:t>
        </w:r>
      </w:ins>
      <w:del w:id="193" w:author="Darina" w:date="2023-02-07T19:19:00Z">
        <w:r w:rsidR="00937138" w:rsidRPr="00937138" w:rsidDel="00B838C3">
          <w:rPr>
            <w:b/>
          </w:rPr>
          <w:delText>P</w:delText>
        </w:r>
      </w:del>
      <w:ins w:id="194" w:author="Darina" w:date="2023-02-07T19:19:00Z">
        <w:r w:rsidR="00B838C3">
          <w:rPr>
            <w:b/>
          </w:rPr>
          <w:t>p</w:t>
        </w:r>
      </w:ins>
      <w:r w:rsidR="00937138" w:rsidRPr="00937138">
        <w:rPr>
          <w:b/>
        </w:rPr>
        <w:t>assword</w:t>
      </w:r>
      <w:r w:rsidR="00937138" w:rsidRPr="00937138">
        <w:t xml:space="preserve"> inside the </w:t>
      </w:r>
      <w:del w:id="195" w:author="Darina" w:date="2023-02-07T19:19:00Z">
        <w:r w:rsidR="009B1099" w:rsidDel="00B838C3">
          <w:rPr>
            <w:b/>
          </w:rPr>
          <w:delText>D</w:delText>
        </w:r>
      </w:del>
      <w:ins w:id="196" w:author="Darina" w:date="2023-02-07T19:19:00Z">
        <w:r w:rsidR="00B838C3">
          <w:rPr>
            <w:b/>
          </w:rPr>
          <w:t>d</w:t>
        </w:r>
      </w:ins>
      <w:r w:rsidR="00937138" w:rsidRPr="00937138">
        <w:rPr>
          <w:b/>
        </w:rPr>
        <w:t>atabase</w:t>
      </w:r>
      <w:r w:rsidR="00937138" w:rsidRPr="00937138">
        <w:t xml:space="preserve"> must be hashed (</w:t>
      </w:r>
      <w:r w:rsidR="00937138" w:rsidRPr="00937138">
        <w:rPr>
          <w:b/>
        </w:rPr>
        <w:t xml:space="preserve">use </w:t>
      </w:r>
      <w:proofErr w:type="spellStart"/>
      <w:r w:rsidR="00937138" w:rsidRPr="00937138">
        <w:rPr>
          <w:b/>
        </w:rPr>
        <w:t>bcrypt</w:t>
      </w:r>
      <w:proofErr w:type="spellEnd"/>
      <w:r w:rsidR="00937138" w:rsidRPr="00937138">
        <w:t>)</w:t>
      </w:r>
      <w:del w:id="197" w:author="Darina" w:date="2023-02-07T19:19:00Z">
        <w:r w:rsidR="00985B5E" w:rsidDel="00B838C3">
          <w:delText>,</w:delText>
        </w:r>
      </w:del>
      <w:r w:rsidR="00937138" w:rsidRPr="00937138">
        <w:t xml:space="preserve">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</w:t>
      </w:r>
      <w:ins w:id="198" w:author="Darina" w:date="2023-02-07T19:19:00Z">
        <w:r w:rsidR="00B838C3">
          <w:t xml:space="preserve">a </w:t>
        </w:r>
      </w:ins>
      <w:r w:rsidRPr="0019047F">
        <w:t xml:space="preserve">successful registration, </w:t>
      </w:r>
      <w:ins w:id="199" w:author="Darina" w:date="2023-02-07T19:20:00Z">
        <w:r w:rsidR="00B838C3">
          <w:t>the user</w:t>
        </w:r>
      </w:ins>
      <w:del w:id="200" w:author="Darina" w:date="2023-02-07T19:20:00Z">
        <w:r w:rsidRPr="0019047F" w:rsidDel="00B838C3">
          <w:delText>you</w:delText>
        </w:r>
      </w:del>
      <w:r w:rsidRPr="0019047F">
        <w:t xml:space="preserve"> should </w:t>
      </w:r>
      <w:ins w:id="201" w:author="Darina" w:date="2023-02-07T19:19:00Z">
        <w:r w:rsidR="00B838C3">
          <w:rPr>
            <w:bCs/>
          </w:rPr>
          <w:t>log</w:t>
        </w:r>
      </w:ins>
      <w:ins w:id="202" w:author="Darina" w:date="2023-02-07T19:20:00Z">
        <w:r w:rsidR="00B838C3">
          <w:rPr>
            <w:bCs/>
          </w:rPr>
          <w:t xml:space="preserve"> </w:t>
        </w:r>
      </w:ins>
      <w:ins w:id="203" w:author="Darina" w:date="2023-02-07T19:19:00Z">
        <w:r w:rsidR="00B838C3">
          <w:rPr>
            <w:bCs/>
          </w:rPr>
          <w:t>in automatically</w:t>
        </w:r>
        <w:r w:rsidR="00B838C3" w:rsidRPr="0019047F">
          <w:rPr>
            <w:b/>
          </w:rPr>
          <w:t xml:space="preserve"> </w:t>
        </w:r>
        <w:r w:rsidR="00B838C3">
          <w:rPr>
            <w:b/>
          </w:rPr>
          <w:t xml:space="preserve">and </w:t>
        </w:r>
      </w:ins>
      <w:ins w:id="204" w:author="Darina" w:date="2023-02-07T19:20:00Z">
        <w:r w:rsidR="00B838C3">
          <w:rPr>
            <w:b/>
          </w:rPr>
          <w:t xml:space="preserve">be </w:t>
        </w:r>
      </w:ins>
      <w:r w:rsidRPr="0019047F">
        <w:rPr>
          <w:b/>
        </w:rPr>
        <w:t>redirect</w:t>
      </w:r>
      <w:ins w:id="205" w:author="Darina" w:date="2023-02-07T19:20:00Z">
        <w:r w:rsidR="00B838C3">
          <w:rPr>
            <w:b/>
          </w:rPr>
          <w:t>ed</w:t>
        </w:r>
      </w:ins>
      <w:r w:rsidRPr="0019047F">
        <w:rPr>
          <w:b/>
        </w:rPr>
        <w:t xml:space="preserve"> </w:t>
      </w:r>
      <w:r w:rsidRPr="0019047F">
        <w:t xml:space="preserve">to </w:t>
      </w:r>
      <w:r w:rsidR="00985B5E">
        <w:t xml:space="preserve">the </w:t>
      </w:r>
      <w:del w:id="206" w:author="Darina" w:date="2023-02-07T19:19:00Z">
        <w:r w:rsidRPr="0019047F" w:rsidDel="00B838C3">
          <w:rPr>
            <w:b/>
          </w:rPr>
          <w:delText>H</w:delText>
        </w:r>
      </w:del>
      <w:ins w:id="207" w:author="Darina" w:date="2023-02-07T19:19:00Z">
        <w:r w:rsidR="00B838C3">
          <w:rPr>
            <w:b/>
          </w:rPr>
          <w:t>h</w:t>
        </w:r>
      </w:ins>
      <w:r w:rsidRPr="0019047F">
        <w:rPr>
          <w:b/>
        </w:rPr>
        <w:t>ome page</w:t>
      </w:r>
      <w:del w:id="208" w:author="Darina" w:date="2023-02-07T19:20:00Z">
        <w:r w:rsidR="00906694" w:rsidDel="00B838C3">
          <w:rPr>
            <w:b/>
          </w:rPr>
          <w:delText xml:space="preserve"> </w:delText>
        </w:r>
      </w:del>
      <w:del w:id="209" w:author="Darina" w:date="2023-02-07T19:19:00Z">
        <w:r w:rsidR="00906694" w:rsidDel="00B838C3">
          <w:rPr>
            <w:bCs/>
          </w:rPr>
          <w:delText xml:space="preserve">and login user </w:delText>
        </w:r>
        <w:r w:rsidR="00D27676" w:rsidDel="00B838C3">
          <w:rPr>
            <w:bCs/>
          </w:rPr>
          <w:delText>automatically</w:delText>
        </w:r>
      </w:del>
      <w:r>
        <w:t>.</w:t>
      </w:r>
      <w:r w:rsidR="00D27676">
        <w:t xml:space="preserve"> </w:t>
      </w:r>
    </w:p>
    <w:p w14:paraId="03F98BDB" w14:textId="7FDBCDA7" w:rsidR="00937138" w:rsidRPr="00EB283D" w:rsidRDefault="003E3299" w:rsidP="00357C76">
      <w:pPr>
        <w:rPr>
          <w:lang w:val="bg-BG"/>
        </w:rPr>
      </w:pPr>
      <w:r w:rsidRPr="003E3299">
        <w:rPr>
          <w:noProof/>
          <w:lang w:val="bg-BG"/>
        </w:rPr>
        <w:drawing>
          <wp:inline distT="0" distB="0" distL="0" distR="0" wp14:anchorId="2E6D7768" wp14:editId="0F2ADF48">
            <wp:extent cx="6626225" cy="3078480"/>
            <wp:effectExtent l="19050" t="19050" r="22225" b="2667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770191" w14:textId="415FB1C3" w:rsidR="00357C76" w:rsidRDefault="00357C76" w:rsidP="00EC56E7">
      <w:pPr>
        <w:pStyle w:val="Heading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r w:rsidRPr="00357C76">
        <w:t>Logged</w:t>
      </w:r>
      <w:ins w:id="210" w:author="Darina" w:date="2023-02-07T19:20:00Z">
        <w:r w:rsidR="00B838C3">
          <w:t>-o</w:t>
        </w:r>
      </w:ins>
      <w:del w:id="211" w:author="Darina" w:date="2023-02-07T19:20:00Z">
        <w:r w:rsidRPr="00357C76" w:rsidDel="00B838C3">
          <w:delText xml:space="preserve"> O</w:delText>
        </w:r>
      </w:del>
      <w:r w:rsidRPr="00357C76">
        <w:t>ut User</w:t>
      </w:r>
      <w:ins w:id="212" w:author="Darina" w:date="2023-02-07T19:20:00Z">
        <w:r w:rsidR="00B838C3">
          <w:t>s</w:t>
        </w:r>
      </w:ins>
      <w:r w:rsidRPr="00357C76">
        <w:rPr>
          <w:noProof/>
        </w:rPr>
        <w:t>)</w:t>
      </w:r>
    </w:p>
    <w:p w14:paraId="4B83C335" w14:textId="2A34ED4C" w:rsidR="00F42D5E" w:rsidRPr="00985B5E" w:rsidRDefault="00B838C3" w:rsidP="00357C76">
      <w:pPr>
        <w:rPr>
          <w:b/>
        </w:rPr>
      </w:pPr>
      <w:ins w:id="213" w:author="Darina" w:date="2023-02-07T19:21:00Z">
        <w:r>
          <w:rPr>
            <w:rFonts w:cstheme="minorHAnsi"/>
          </w:rPr>
          <w:t>A</w:t>
        </w:r>
      </w:ins>
      <w:del w:id="214" w:author="Darina" w:date="2023-02-07T19:21:00Z">
        <w:r w:rsidR="00937138" w:rsidRPr="00A94C93" w:rsidDel="00B838C3">
          <w:rPr>
            <w:rFonts w:cstheme="minorHAnsi"/>
          </w:rPr>
          <w:delText>Logging a</w:delText>
        </w:r>
      </w:del>
      <w:r w:rsidR="00937138" w:rsidRPr="00A94C93">
        <w:rPr>
          <w:rFonts w:cstheme="minorHAnsi"/>
        </w:rPr>
        <w:t xml:space="preserve">n already registered user </w:t>
      </w:r>
      <w:ins w:id="215" w:author="Darina" w:date="2023-02-07T19:21:00Z">
        <w:r>
          <w:rPr>
            <w:rFonts w:cstheme="minorHAnsi"/>
          </w:rPr>
          <w:t xml:space="preserve">can log in </w:t>
        </w:r>
      </w:ins>
      <w:r w:rsidR="00937138" w:rsidRPr="00A94C93">
        <w:rPr>
          <w:rFonts w:cstheme="minorHAnsi"/>
        </w:rPr>
        <w:t xml:space="preserve">with </w:t>
      </w:r>
      <w:r w:rsidR="00CB3D96">
        <w:rPr>
          <w:rFonts w:cstheme="minorHAnsi"/>
        </w:rPr>
        <w:t xml:space="preserve">the </w:t>
      </w:r>
      <w:r w:rsidR="00937138" w:rsidRPr="00A94C93">
        <w:rPr>
          <w:rFonts w:cstheme="minorHAnsi"/>
        </w:rPr>
        <w:t>correct</w:t>
      </w:r>
      <w:r w:rsidR="00E938F2">
        <w:rPr>
          <w:rFonts w:cstheme="minorHAnsi"/>
        </w:rPr>
        <w:t xml:space="preserve"> </w:t>
      </w:r>
      <w:r w:rsidR="001128B4">
        <w:rPr>
          <w:rFonts w:cstheme="minorHAnsi"/>
          <w:b/>
          <w:bCs/>
        </w:rPr>
        <w:t>username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</w:t>
      </w:r>
      <w:ins w:id="216" w:author="Darina" w:date="2023-02-07T19:20:00Z">
        <w:r>
          <w:t xml:space="preserve">a </w:t>
        </w:r>
      </w:ins>
      <w:r w:rsidR="00F42D5E">
        <w:t xml:space="preserve">successful login, you should </w:t>
      </w:r>
      <w:r w:rsidR="00F42D5E" w:rsidRPr="00632072">
        <w:rPr>
          <w:b/>
        </w:rPr>
        <w:t xml:space="preserve">redirect </w:t>
      </w:r>
      <w:ins w:id="217" w:author="Darina" w:date="2023-02-07T19:20:00Z">
        <w:r>
          <w:rPr>
            <w:b/>
          </w:rPr>
          <w:t xml:space="preserve">the user </w:t>
        </w:r>
      </w:ins>
      <w:r w:rsidR="00F42D5E" w:rsidRPr="00632072">
        <w:rPr>
          <w:b/>
        </w:rPr>
        <w:t xml:space="preserve">to </w:t>
      </w:r>
      <w:r w:rsidR="00985B5E">
        <w:rPr>
          <w:b/>
        </w:rPr>
        <w:t xml:space="preserve">the </w:t>
      </w:r>
      <w:ins w:id="218" w:author="Darina" w:date="2023-02-07T19:20:00Z">
        <w:r>
          <w:rPr>
            <w:b/>
          </w:rPr>
          <w:t>h</w:t>
        </w:r>
      </w:ins>
      <w:del w:id="219" w:author="Darina" w:date="2023-02-07T19:20:00Z">
        <w:r w:rsidR="00F42D5E" w:rsidRPr="00632072" w:rsidDel="00B838C3">
          <w:rPr>
            <w:b/>
          </w:rPr>
          <w:delText>H</w:delText>
        </w:r>
      </w:del>
      <w:r w:rsidR="00F42D5E" w:rsidRPr="00632072">
        <w:rPr>
          <w:b/>
        </w:rPr>
        <w:t xml:space="preserve">ome </w:t>
      </w:r>
      <w:r w:rsidR="00F42D5E">
        <w:rPr>
          <w:b/>
        </w:rPr>
        <w:t>page.</w:t>
      </w:r>
    </w:p>
    <w:p w14:paraId="193C0116" w14:textId="638E32E5" w:rsidR="00F42D5E" w:rsidRPr="00EB283D" w:rsidRDefault="003E3299" w:rsidP="00357C76">
      <w:pPr>
        <w:rPr>
          <w:lang w:val="bg-BG"/>
        </w:rPr>
      </w:pPr>
      <w:r w:rsidRPr="003E3299">
        <w:rPr>
          <w:noProof/>
          <w:lang w:val="bg-BG"/>
        </w:rPr>
        <w:lastRenderedPageBreak/>
        <w:drawing>
          <wp:inline distT="0" distB="0" distL="0" distR="0" wp14:anchorId="61435BC6" wp14:editId="632AEE9F">
            <wp:extent cx="6626225" cy="3078480"/>
            <wp:effectExtent l="19050" t="19050" r="22225" b="2667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275DF" w14:textId="185BC296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</w:t>
      </w:r>
      <w:del w:id="220" w:author="Darina" w:date="2023-02-08T10:27:00Z">
        <w:r w:rsidRPr="00A94C93" w:rsidDel="00DC1682">
          <w:rPr>
            <w:rFonts w:cstheme="minorHAnsi"/>
          </w:rPr>
          <w:delText>l</w:delText>
        </w:r>
      </w:del>
      <w:ins w:id="221" w:author="Darina" w:date="2023-02-08T10:27:00Z">
        <w:r w:rsidR="00DC1682">
          <w:rPr>
            <w:rFonts w:cstheme="minorHAnsi"/>
          </w:rPr>
          <w:t>L</w:t>
        </w:r>
      </w:ins>
      <w:r w:rsidRPr="00A94C93">
        <w:rPr>
          <w:rFonts w:cstheme="minorHAnsi"/>
        </w:rPr>
        <w:t>ogged</w:t>
      </w:r>
      <w:ins w:id="222" w:author="Darina" w:date="2023-02-07T19:21:00Z">
        <w:r w:rsidR="00B838C3">
          <w:rPr>
            <w:rFonts w:cstheme="minorHAnsi"/>
          </w:rPr>
          <w:t>-</w:t>
        </w:r>
      </w:ins>
      <w:del w:id="223" w:author="Darina" w:date="2023-02-07T19:21:00Z">
        <w:r w:rsidRPr="00A94C93" w:rsidDel="00B838C3">
          <w:rPr>
            <w:rFonts w:cstheme="minorHAnsi"/>
          </w:rPr>
          <w:delText xml:space="preserve"> </w:delText>
        </w:r>
      </w:del>
      <w:r w:rsidRPr="00A94C93">
        <w:rPr>
          <w:rFonts w:cstheme="minorHAnsi"/>
        </w:rPr>
        <w:t xml:space="preserve">in </w:t>
      </w:r>
      <w:del w:id="224" w:author="Darina" w:date="2023-02-08T10:27:00Z">
        <w:r w:rsidRPr="00A94C93" w:rsidDel="00DC1682">
          <w:rPr>
            <w:rFonts w:cstheme="minorHAnsi"/>
          </w:rPr>
          <w:delText>u</w:delText>
        </w:r>
      </w:del>
      <w:ins w:id="225" w:author="Darina" w:date="2023-02-08T10:27:00Z">
        <w:r w:rsidR="00DC1682">
          <w:rPr>
            <w:rFonts w:cstheme="minorHAnsi"/>
          </w:rPr>
          <w:t>U</w:t>
        </w:r>
      </w:ins>
      <w:r w:rsidRPr="00A94C93">
        <w:rPr>
          <w:rFonts w:cstheme="minorHAnsi"/>
        </w:rPr>
        <w:t>ser</w:t>
      </w:r>
      <w:ins w:id="226" w:author="Darina" w:date="2023-02-07T19:21:00Z">
        <w:r w:rsidR="00B838C3">
          <w:rPr>
            <w:rFonts w:cstheme="minorHAnsi"/>
          </w:rPr>
          <w:t>s</w:t>
        </w:r>
      </w:ins>
      <w:r w:rsidRPr="00A94C93">
        <w:rPr>
          <w:rFonts w:cstheme="minorHAnsi"/>
        </w:rPr>
        <w:t>)</w:t>
      </w:r>
    </w:p>
    <w:p w14:paraId="4FFE222E" w14:textId="16587256" w:rsidR="00EB283D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985B5E">
        <w:rPr>
          <w:rFonts w:cstheme="minorHAnsi"/>
        </w:rPr>
        <w:t xml:space="preserve">the </w:t>
      </w:r>
      <w:del w:id="227" w:author="Darina" w:date="2023-02-07T19:21:00Z">
        <w:r w:rsidDel="00B838C3">
          <w:rPr>
            <w:rFonts w:cstheme="minorHAnsi"/>
            <w:b/>
            <w:bCs/>
          </w:rPr>
          <w:delText>H</w:delText>
        </w:r>
      </w:del>
      <w:ins w:id="228" w:author="Darina" w:date="2023-02-07T19:21:00Z">
        <w:r w:rsidR="00B838C3">
          <w:rPr>
            <w:rFonts w:cstheme="minorHAnsi"/>
            <w:b/>
            <w:bCs/>
          </w:rPr>
          <w:t>h</w:t>
        </w:r>
      </w:ins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626E4961" w14:textId="1451CA78" w:rsidR="00817E48" w:rsidRPr="00B20F0E" w:rsidRDefault="00E938F2" w:rsidP="00817E48">
      <w:pPr>
        <w:pStyle w:val="Heading4"/>
        <w:rPr>
          <w:rFonts w:cstheme="minorHAnsi"/>
        </w:rPr>
      </w:pPr>
      <w:r w:rsidRPr="00B20F0E">
        <w:t>Catalog</w:t>
      </w:r>
      <w:r w:rsidR="00817E48" w:rsidRPr="00B20F0E">
        <w:rPr>
          <w:rFonts w:cstheme="minorHAnsi"/>
        </w:rPr>
        <w:t xml:space="preserve"> (</w:t>
      </w:r>
      <w:del w:id="229" w:author="Darina" w:date="2023-02-07T19:21:00Z">
        <w:r w:rsidR="005C2F5F" w:rsidRPr="00B20F0E" w:rsidDel="00B838C3">
          <w:rPr>
            <w:rFonts w:cstheme="minorHAnsi"/>
          </w:rPr>
          <w:delText xml:space="preserve">For </w:delText>
        </w:r>
      </w:del>
      <w:del w:id="230" w:author="Darina" w:date="2023-02-08T10:28:00Z">
        <w:r w:rsidR="005C2F5F" w:rsidRPr="00B20F0E" w:rsidDel="00DC1682">
          <w:rPr>
            <w:rFonts w:cstheme="minorHAnsi"/>
          </w:rPr>
          <w:delText>l</w:delText>
        </w:r>
      </w:del>
      <w:ins w:id="231" w:author="Darina" w:date="2023-02-08T10:28:00Z">
        <w:r w:rsidR="00DC1682">
          <w:rPr>
            <w:rFonts w:cstheme="minorHAnsi"/>
          </w:rPr>
          <w:t>L</w:t>
        </w:r>
      </w:ins>
      <w:r w:rsidR="005C2F5F" w:rsidRPr="00B20F0E">
        <w:rPr>
          <w:rFonts w:cstheme="minorHAnsi"/>
        </w:rPr>
        <w:t>ogged</w:t>
      </w:r>
      <w:ins w:id="232" w:author="Darina" w:date="2023-02-07T19:21:00Z">
        <w:r w:rsidR="00B838C3">
          <w:rPr>
            <w:rFonts w:cstheme="minorHAnsi"/>
          </w:rPr>
          <w:t>-</w:t>
        </w:r>
      </w:ins>
      <w:del w:id="233" w:author="Darina" w:date="2023-02-07T19:21:00Z">
        <w:r w:rsidR="005C2F5F" w:rsidRPr="00B20F0E" w:rsidDel="00B838C3">
          <w:rPr>
            <w:rFonts w:cstheme="minorHAnsi"/>
          </w:rPr>
          <w:delText xml:space="preserve"> </w:delText>
        </w:r>
      </w:del>
      <w:r w:rsidR="005C2F5F" w:rsidRPr="00B20F0E">
        <w:rPr>
          <w:rFonts w:cstheme="minorHAnsi"/>
        </w:rPr>
        <w:t xml:space="preserve">in </w:t>
      </w:r>
      <w:del w:id="234" w:author="Darina" w:date="2023-02-08T10:28:00Z">
        <w:r w:rsidR="005C2F5F" w:rsidRPr="00B20F0E" w:rsidDel="00DC1682">
          <w:rPr>
            <w:rFonts w:cstheme="minorHAnsi"/>
          </w:rPr>
          <w:delText>u</w:delText>
        </w:r>
      </w:del>
      <w:ins w:id="235" w:author="Darina" w:date="2023-02-08T10:28:00Z">
        <w:r w:rsidR="00DC1682">
          <w:rPr>
            <w:rFonts w:cstheme="minorHAnsi"/>
          </w:rPr>
          <w:t>U</w:t>
        </w:r>
      </w:ins>
      <w:r w:rsidR="005C2F5F" w:rsidRPr="00B20F0E">
        <w:rPr>
          <w:rFonts w:cstheme="minorHAnsi"/>
        </w:rPr>
        <w:t xml:space="preserve">sers and </w:t>
      </w:r>
      <w:del w:id="236" w:author="Darina" w:date="2023-02-08T10:28:00Z">
        <w:r w:rsidR="005C2F5F" w:rsidRPr="00B20F0E" w:rsidDel="00DC1682">
          <w:rPr>
            <w:rFonts w:cstheme="minorHAnsi"/>
          </w:rPr>
          <w:delText>l</w:delText>
        </w:r>
      </w:del>
      <w:ins w:id="237" w:author="Darina" w:date="2023-02-08T10:28:00Z">
        <w:r w:rsidR="00DC1682">
          <w:rPr>
            <w:rFonts w:cstheme="minorHAnsi"/>
          </w:rPr>
          <w:t>L</w:t>
        </w:r>
      </w:ins>
      <w:r w:rsidR="005C2F5F" w:rsidRPr="00B20F0E">
        <w:rPr>
          <w:rFonts w:cstheme="minorHAnsi"/>
        </w:rPr>
        <w:t>ogged</w:t>
      </w:r>
      <w:ins w:id="238" w:author="Darina" w:date="2023-02-07T19:21:00Z">
        <w:r w:rsidR="00B838C3">
          <w:rPr>
            <w:rFonts w:cstheme="minorHAnsi"/>
          </w:rPr>
          <w:t>-</w:t>
        </w:r>
      </w:ins>
      <w:del w:id="239" w:author="Darina" w:date="2023-02-07T19:21:00Z">
        <w:r w:rsidR="005C2F5F" w:rsidRPr="00B20F0E" w:rsidDel="00B838C3">
          <w:rPr>
            <w:rFonts w:cstheme="minorHAnsi"/>
          </w:rPr>
          <w:delText xml:space="preserve"> </w:delText>
        </w:r>
      </w:del>
      <w:r w:rsidR="005C2F5F" w:rsidRPr="00B20F0E">
        <w:rPr>
          <w:rFonts w:cstheme="minorHAnsi"/>
        </w:rPr>
        <w:t xml:space="preserve">out </w:t>
      </w:r>
      <w:del w:id="240" w:author="Darina" w:date="2023-02-08T10:28:00Z">
        <w:r w:rsidR="005C2F5F" w:rsidRPr="00B20F0E" w:rsidDel="00DC1682">
          <w:rPr>
            <w:rFonts w:cstheme="minorHAnsi"/>
          </w:rPr>
          <w:delText>u</w:delText>
        </w:r>
      </w:del>
      <w:ins w:id="241" w:author="Darina" w:date="2023-02-08T10:28:00Z">
        <w:r w:rsidR="00DC1682">
          <w:rPr>
            <w:rFonts w:cstheme="minorHAnsi"/>
          </w:rPr>
          <w:t>U</w:t>
        </w:r>
      </w:ins>
      <w:r w:rsidR="005C2F5F" w:rsidRPr="00B20F0E">
        <w:rPr>
          <w:rFonts w:cstheme="minorHAnsi"/>
        </w:rPr>
        <w:t>sers</w:t>
      </w:r>
      <w:r w:rsidR="00817E48" w:rsidRPr="00B20F0E">
        <w:rPr>
          <w:rFonts w:cstheme="minorHAnsi"/>
        </w:rPr>
        <w:t>)</w:t>
      </w:r>
    </w:p>
    <w:p w14:paraId="3C020467" w14:textId="36218E02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List </w:t>
      </w:r>
      <w:r w:rsidR="009F2DA6">
        <w:rPr>
          <w:rStyle w:val="jlqj4b"/>
          <w:lang w:val="en"/>
        </w:rPr>
        <w:t xml:space="preserve">of </w:t>
      </w:r>
      <w:r>
        <w:rPr>
          <w:rStyle w:val="jlqj4b"/>
          <w:lang w:val="en"/>
        </w:rPr>
        <w:t xml:space="preserve">all </w:t>
      </w:r>
      <w:r w:rsidR="007C5DB9">
        <w:rPr>
          <w:rStyle w:val="jlqj4b"/>
          <w:lang w:val="en"/>
        </w:rPr>
        <w:t>photo</w:t>
      </w:r>
      <w:r>
        <w:rPr>
          <w:rStyle w:val="jlqj4b"/>
          <w:lang w:val="en"/>
        </w:rPr>
        <w:t xml:space="preserve"> </w:t>
      </w:r>
      <w:r w:rsidR="00EC56E7">
        <w:rPr>
          <w:rStyle w:val="jlqj4b"/>
          <w:lang w:val="en"/>
        </w:rPr>
        <w:t>posts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</w:t>
      </w:r>
      <w:r w:rsidR="00EC56E7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must display </w:t>
      </w:r>
      <w:r w:rsidR="007C5DB9">
        <w:rPr>
          <w:rStyle w:val="jlqj4b"/>
          <w:lang w:val="en"/>
        </w:rPr>
        <w:t>information</w:t>
      </w:r>
      <w:r w:rsidR="007C5DB9">
        <w:rPr>
          <w:rStyle w:val="jlqj4b"/>
        </w:rPr>
        <w:t xml:space="preserve"> </w:t>
      </w:r>
      <w:r>
        <w:rPr>
          <w:rStyle w:val="jlqj4b"/>
        </w:rPr>
        <w:t xml:space="preserve">about </w:t>
      </w:r>
      <w:r w:rsidR="000C34AC">
        <w:rPr>
          <w:rStyle w:val="jlqj4b"/>
        </w:rPr>
        <w:t xml:space="preserve">the </w:t>
      </w:r>
      <w:r w:rsidR="007C5DB9">
        <w:rPr>
          <w:rStyle w:val="jlqj4b"/>
          <w:b/>
        </w:rPr>
        <w:t>pet</w:t>
      </w:r>
      <w:r w:rsidR="00985B5E">
        <w:rPr>
          <w:rStyle w:val="jlqj4b"/>
          <w:b/>
        </w:rPr>
        <w:t xml:space="preserve"> 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 w:rsidR="007C5DB9"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>,</w:t>
      </w:r>
      <w:r w:rsidR="00FC71BF">
        <w:rPr>
          <w:rStyle w:val="jlqj4b"/>
          <w:lang w:val="en"/>
        </w:rPr>
        <w:t xml:space="preserve"> the </w:t>
      </w:r>
      <w:r w:rsidR="00FC71BF">
        <w:rPr>
          <w:rStyle w:val="jlqj4b"/>
          <w:b/>
          <w:bCs/>
          <w:lang w:val="en"/>
        </w:rPr>
        <w:t>age,</w:t>
      </w:r>
      <w:r>
        <w:rPr>
          <w:rStyle w:val="jlqj4b"/>
          <w:lang w:val="en"/>
        </w:rPr>
        <w:t xml:space="preserve"> </w:t>
      </w:r>
      <w:r w:rsidR="005D7D24">
        <w:rPr>
          <w:rStyle w:val="jlqj4b"/>
          <w:lang w:val="en"/>
        </w:rPr>
        <w:t xml:space="preserve">the </w:t>
      </w:r>
      <w:r w:rsidR="007C5DB9">
        <w:rPr>
          <w:rStyle w:val="jlqj4b"/>
          <w:b/>
          <w:lang w:val="en"/>
        </w:rPr>
        <w:t>location</w:t>
      </w:r>
      <w:r w:rsidR="00985B5E">
        <w:rPr>
          <w:rStyle w:val="jlqj4b"/>
          <w:b/>
          <w:bCs/>
          <w:lang w:val="en"/>
        </w:rPr>
        <w:t>,</w:t>
      </w:r>
      <w:r w:rsidR="00C04F3A">
        <w:rPr>
          <w:rStyle w:val="jlqj4b"/>
          <w:lang w:val="en"/>
        </w:rPr>
        <w:t xml:space="preserve"> </w:t>
      </w:r>
      <w:ins w:id="242" w:author="Darina" w:date="2023-02-07T19:22:00Z">
        <w:r w:rsidR="00B838C3">
          <w:rPr>
            <w:rStyle w:val="jlqj4b"/>
            <w:lang w:val="en"/>
          </w:rPr>
          <w:t xml:space="preserve">the </w:t>
        </w:r>
      </w:ins>
      <w:r w:rsidR="004071AD">
        <w:rPr>
          <w:rStyle w:val="jlqj4b"/>
          <w:lang w:val="en"/>
        </w:rPr>
        <w:t xml:space="preserve">owner's </w:t>
      </w:r>
      <w:r w:rsidR="009F2DA6" w:rsidRPr="009F2DA6">
        <w:rPr>
          <w:rStyle w:val="jlqj4b"/>
          <w:b/>
          <w:bCs/>
          <w:lang w:val="en"/>
        </w:rPr>
        <w:t>username</w:t>
      </w:r>
      <w:r w:rsidR="009F2DA6" w:rsidRPr="00B838C3">
        <w:rPr>
          <w:rStyle w:val="jlqj4b"/>
          <w:lang w:val="en"/>
          <w:rPrChange w:id="243" w:author="Darina" w:date="2023-02-07T19:22:00Z">
            <w:rPr>
              <w:rStyle w:val="jlqj4b"/>
              <w:b/>
              <w:bCs/>
              <w:lang w:val="en"/>
            </w:rPr>
          </w:rPrChange>
        </w:rPr>
        <w:t>,</w:t>
      </w:r>
      <w:r w:rsidR="004071AD">
        <w:rPr>
          <w:rStyle w:val="jlqj4b"/>
          <w:lang w:val="en"/>
        </w:rPr>
        <w:t xml:space="preserve"> </w:t>
      </w:r>
      <w:r w:rsidR="005D7D24">
        <w:rPr>
          <w:rStyle w:val="jlqj4b"/>
        </w:rPr>
        <w:t>a</w:t>
      </w:r>
      <w:r w:rsidR="00985B5E">
        <w:rPr>
          <w:rStyle w:val="jlqj4b"/>
        </w:rPr>
        <w:t>nd</w:t>
      </w:r>
      <w:r w:rsidR="005D7D24" w:rsidRPr="00AE3BC1">
        <w:rPr>
          <w:rStyle w:val="jlqj4b"/>
          <w:lang w:val="en"/>
        </w:rPr>
        <w:t xml:space="preserve"> </w:t>
      </w:r>
      <w:r w:rsidR="00057065">
        <w:rPr>
          <w:rStyle w:val="jlqj4b"/>
          <w:lang w:val="en"/>
        </w:rPr>
        <w:t xml:space="preserve">a </w:t>
      </w:r>
      <w:r w:rsidR="00746621">
        <w:rPr>
          <w:rStyle w:val="jlqj4b"/>
          <w:lang w:val="en"/>
        </w:rPr>
        <w:t xml:space="preserve">button for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 xml:space="preserve">specific </w:t>
      </w:r>
      <w:r w:rsidR="007C5DB9">
        <w:rPr>
          <w:rStyle w:val="jlqj4b"/>
          <w:b/>
          <w:lang w:val="en"/>
        </w:rPr>
        <w:t>photo</w:t>
      </w:r>
      <w:r w:rsidR="00985B5E">
        <w:rPr>
          <w:rStyle w:val="jlqj4b"/>
          <w:lang w:val="en"/>
        </w:rPr>
        <w:t xml:space="preserve">. </w:t>
      </w:r>
      <w:r>
        <w:rPr>
          <w:rStyle w:val="jlqj4b"/>
          <w:lang w:val="en"/>
        </w:rPr>
        <w:t>As in the picture below:</w:t>
      </w:r>
    </w:p>
    <w:p w14:paraId="3A8EE340" w14:textId="6F102F45" w:rsidR="00817E48" w:rsidRDefault="004071AD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4071AD">
        <w:rPr>
          <w:rFonts w:eastAsiaTheme="majorEastAsia" w:cstheme="majorBidi"/>
          <w:b/>
          <w:iCs/>
          <w:noProof/>
          <w:color w:val="A34A0D"/>
          <w:sz w:val="28"/>
        </w:rPr>
        <w:lastRenderedPageBreak/>
        <w:drawing>
          <wp:inline distT="0" distB="0" distL="0" distR="0" wp14:anchorId="5AF25A62" wp14:editId="0AA39035">
            <wp:extent cx="6626225" cy="7499350"/>
            <wp:effectExtent l="19050" t="19050" r="22225" b="2540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499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B0D0A4" w14:textId="6AB1480A" w:rsidR="00B51150" w:rsidRDefault="00B838C3" w:rsidP="00B51150">
      <w:pPr>
        <w:spacing w:line="240" w:lineRule="auto"/>
        <w:rPr>
          <w:rFonts w:cstheme="minorHAnsi"/>
          <w:noProof/>
        </w:rPr>
      </w:pPr>
      <w:ins w:id="244" w:author="Darina" w:date="2023-02-07T19:22:00Z">
        <w:r>
          <w:rPr>
            <w:rFonts w:cstheme="minorHAnsi"/>
            <w:noProof/>
          </w:rPr>
          <w:t xml:space="preserve">The </w:t>
        </w:r>
      </w:ins>
      <w:r w:rsidR="00B51150" w:rsidRPr="00A94C93">
        <w:rPr>
          <w:rFonts w:cstheme="minorHAnsi"/>
          <w:noProof/>
        </w:rPr>
        <w:t>[</w:t>
      </w:r>
      <w:r w:rsidR="004071AD">
        <w:rPr>
          <w:rFonts w:cstheme="minorHAnsi"/>
          <w:b/>
          <w:bCs/>
          <w:noProof/>
        </w:rPr>
        <w:t xml:space="preserve">See </w:t>
      </w:r>
      <w:del w:id="245" w:author="Darina" w:date="2023-02-07T21:41:00Z">
        <w:r w:rsidR="004071AD" w:rsidDel="008D6D7F">
          <w:rPr>
            <w:rFonts w:cstheme="minorHAnsi"/>
            <w:b/>
            <w:bCs/>
            <w:noProof/>
          </w:rPr>
          <w:delText>d</w:delText>
        </w:r>
      </w:del>
      <w:ins w:id="246" w:author="Darina" w:date="2023-02-07T21:41:00Z">
        <w:r w:rsidR="008D6D7F">
          <w:rPr>
            <w:rFonts w:cstheme="minorHAnsi"/>
            <w:b/>
            <w:bCs/>
            <w:noProof/>
          </w:rPr>
          <w:t>D</w:t>
        </w:r>
      </w:ins>
      <w:r w:rsidR="004071AD">
        <w:rPr>
          <w:rFonts w:cstheme="minorHAnsi"/>
          <w:b/>
          <w:bCs/>
          <w:noProof/>
        </w:rPr>
        <w:t>etails</w:t>
      </w:r>
      <w:r w:rsidR="00B51150" w:rsidRPr="00A94C93">
        <w:rPr>
          <w:rFonts w:cstheme="minorHAnsi"/>
          <w:noProof/>
        </w:rPr>
        <w:t>]</w:t>
      </w:r>
      <w:r w:rsidR="00B51150" w:rsidRPr="00A94C93">
        <w:rPr>
          <w:rFonts w:cstheme="minorHAnsi"/>
          <w:noProof/>
          <w:lang w:val="bg-BG"/>
        </w:rPr>
        <w:t xml:space="preserve"> </w:t>
      </w:r>
      <w:r w:rsidR="00B51150" w:rsidRPr="00A94C93">
        <w:rPr>
          <w:rFonts w:cstheme="minorHAnsi"/>
          <w:noProof/>
        </w:rPr>
        <w:t xml:space="preserve">button should be a link to the </w:t>
      </w:r>
      <w:r w:rsidR="00B51150" w:rsidRPr="00A94C93">
        <w:rPr>
          <w:rFonts w:cstheme="minorHAnsi"/>
          <w:b/>
          <w:bCs/>
          <w:noProof/>
        </w:rPr>
        <w:t>details</w:t>
      </w:r>
      <w:r w:rsidR="00B51150" w:rsidRPr="00A94C93">
        <w:rPr>
          <w:rFonts w:cstheme="minorHAnsi"/>
          <w:noProof/>
        </w:rPr>
        <w:t xml:space="preserve"> </w:t>
      </w:r>
      <w:r w:rsidR="00B51150" w:rsidRPr="00A94C93">
        <w:rPr>
          <w:rFonts w:cstheme="minorHAnsi"/>
          <w:b/>
          <w:bCs/>
          <w:noProof/>
        </w:rPr>
        <w:t>page</w:t>
      </w:r>
      <w:r w:rsidR="00B51150">
        <w:rPr>
          <w:rFonts w:cstheme="minorHAnsi"/>
          <w:noProof/>
        </w:rPr>
        <w:t xml:space="preserve"> for the current </w:t>
      </w:r>
      <w:r w:rsidR="007C5DB9">
        <w:rPr>
          <w:rFonts w:cstheme="minorHAnsi"/>
          <w:noProof/>
        </w:rPr>
        <w:t>photo</w:t>
      </w:r>
      <w:r w:rsidR="005F6BE3">
        <w:rPr>
          <w:rFonts w:cstheme="minorHAnsi"/>
          <w:noProof/>
        </w:rPr>
        <w:t xml:space="preserve"> post</w:t>
      </w:r>
      <w:r w:rsidR="00B51150" w:rsidRPr="00A94C93">
        <w:rPr>
          <w:rFonts w:cstheme="minorHAnsi"/>
          <w:noProof/>
        </w:rPr>
        <w:t>.</w:t>
      </w:r>
    </w:p>
    <w:p w14:paraId="1840D482" w14:textId="76D57AEF" w:rsidR="009156FE" w:rsidRDefault="009156FE" w:rsidP="009156FE">
      <w:pPr>
        <w:rPr>
          <w:ins w:id="247" w:author="Darina" w:date="2023-02-07T21:44:00Z"/>
          <w:rFonts w:ascii="Consolas" w:hAnsi="Consolas"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7C5DB9">
        <w:t>photo</w:t>
      </w:r>
      <w:ins w:id="248" w:author="Darina" w:date="2023-02-07T19:22:00Z">
        <w:r w:rsidR="00B838C3">
          <w:t>s</w:t>
        </w:r>
      </w:ins>
      <w:r w:rsidR="00B20F0E">
        <w:t xml:space="preserve"> </w:t>
      </w:r>
      <w:r w:rsidRPr="00357C76">
        <w:t xml:space="preserve">in the </w:t>
      </w:r>
      <w:ins w:id="249" w:author="Darina" w:date="2023-02-07T19:22:00Z">
        <w:r w:rsidR="00B838C3">
          <w:t>d</w:t>
        </w:r>
      </w:ins>
      <w:del w:id="250" w:author="Darina" w:date="2023-02-07T19:22:00Z">
        <w:r w:rsidR="009B1099" w:rsidDel="00B838C3">
          <w:delText>D</w:delText>
        </w:r>
      </w:del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="007C5DB9" w:rsidRPr="007C5DB9">
        <w:rPr>
          <w:rFonts w:ascii="Consolas" w:hAnsi="Consolas"/>
          <w:b/>
          <w:bCs/>
        </w:rPr>
        <w:t>No photo post</w:t>
      </w:r>
      <w:commentRangeStart w:id="251"/>
      <w:ins w:id="252" w:author="Darina" w:date="2023-02-07T19:22:00Z">
        <w:r w:rsidR="00B838C3">
          <w:rPr>
            <w:rFonts w:ascii="Consolas" w:hAnsi="Consolas"/>
            <w:b/>
            <w:bCs/>
          </w:rPr>
          <w:t>s</w:t>
        </w:r>
      </w:ins>
      <w:commentRangeEnd w:id="251"/>
      <w:ins w:id="253" w:author="Darina" w:date="2023-02-07T21:42:00Z">
        <w:r w:rsidR="008D6D7F">
          <w:rPr>
            <w:rStyle w:val="CommentReference"/>
          </w:rPr>
          <w:commentReference w:id="251"/>
        </w:r>
      </w:ins>
      <w:r w:rsidR="007C5DB9" w:rsidRPr="007C5DB9">
        <w:rPr>
          <w:rFonts w:ascii="Consolas" w:hAnsi="Consolas"/>
          <w:b/>
          <w:bCs/>
        </w:rPr>
        <w:t xml:space="preserve"> yet</w:t>
      </w:r>
      <w:r w:rsidR="007C5DB9">
        <w:rPr>
          <w:rFonts w:ascii="Consolas" w:hAnsi="Consolas"/>
          <w:b/>
          <w:bCs/>
        </w:rPr>
        <w:t>."</w:t>
      </w:r>
      <w:ins w:id="254" w:author="Darina" w:date="2023-02-07T19:23:00Z">
        <w:r w:rsidR="00B838C3" w:rsidRPr="00B838C3">
          <w:rPr>
            <w:rFonts w:ascii="Consolas" w:hAnsi="Consolas"/>
            <w:rPrChange w:id="255" w:author="Darina" w:date="2023-02-07T19:23:00Z">
              <w:rPr>
                <w:rFonts w:ascii="Consolas" w:hAnsi="Consolas"/>
                <w:b/>
                <w:bCs/>
              </w:rPr>
            </w:rPrChange>
          </w:rPr>
          <w:t>.</w:t>
        </w:r>
      </w:ins>
    </w:p>
    <w:p w14:paraId="76DA140A" w14:textId="443F2E1F" w:rsidR="008D6D7F" w:rsidRDefault="008D6D7F" w:rsidP="009156FE">
      <w:pPr>
        <w:rPr>
          <w:ins w:id="256" w:author="Darina" w:date="2023-02-07T21:44:00Z"/>
          <w:rFonts w:ascii="Consolas" w:hAnsi="Consolas"/>
        </w:rPr>
      </w:pPr>
    </w:p>
    <w:p w14:paraId="46D927B0" w14:textId="77AAD9EB" w:rsidR="008D6D7F" w:rsidRDefault="008D6D7F" w:rsidP="009156FE">
      <w:pPr>
        <w:rPr>
          <w:b/>
          <w:bCs/>
        </w:rPr>
      </w:pPr>
      <w:ins w:id="257" w:author="Darina" w:date="2023-02-07T21:44:00Z">
        <w:r w:rsidRPr="008D6D7F">
          <w:rPr>
            <w:b/>
            <w:bCs/>
            <w:noProof/>
          </w:rPr>
          <w:lastRenderedPageBreak/>
          <w:drawing>
            <wp:inline distT="0" distB="0" distL="0" distR="0" wp14:anchorId="707705AD" wp14:editId="0B3A0BDC">
              <wp:extent cx="6626225" cy="2693035"/>
              <wp:effectExtent l="0" t="0" r="3175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26225" cy="26930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B40723A" w14:textId="7CA93F23" w:rsidR="00B51150" w:rsidRPr="00985B5E" w:rsidRDefault="007C5DB9" w:rsidP="00357C76">
      <w:pPr>
        <w:rPr>
          <w:rFonts w:ascii="Consolas" w:hAnsi="Consolas"/>
          <w:b/>
          <w:noProof/>
          <w:lang w:val="bg-BG"/>
        </w:rPr>
      </w:pPr>
      <w:del w:id="258" w:author="Darina" w:date="2023-02-07T21:43:00Z">
        <w:r w:rsidRPr="007C5DB9" w:rsidDel="008D6D7F">
          <w:rPr>
            <w:rFonts w:ascii="Consolas" w:hAnsi="Consolas"/>
            <w:b/>
            <w:noProof/>
            <w:lang w:val="bg-BG"/>
          </w:rPr>
          <w:drawing>
            <wp:inline distT="0" distB="0" distL="0" distR="0" wp14:anchorId="5D4EEF23" wp14:editId="4E0714DF">
              <wp:extent cx="6626225" cy="3078480"/>
              <wp:effectExtent l="19050" t="19050" r="22225" b="26670"/>
              <wp:docPr id="8" name="Картина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26225" cy="3078480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del>
    </w:p>
    <w:p w14:paraId="426AC33B" w14:textId="1A4DB4F2" w:rsidR="004D6C12" w:rsidRDefault="004D6C12" w:rsidP="00EC56E7">
      <w:pPr>
        <w:pStyle w:val="Heading4"/>
        <w:rPr>
          <w:noProof/>
          <w:color w:val="8F400B"/>
          <w:sz w:val="32"/>
          <w:szCs w:val="32"/>
        </w:rPr>
      </w:pPr>
      <w:r w:rsidRPr="00B20F0E">
        <w:t xml:space="preserve">Details Page </w:t>
      </w:r>
      <w:del w:id="259" w:author="Darina" w:date="2023-02-07T21:35:00Z">
        <w:r w:rsidRPr="00B20F0E" w:rsidDel="008D6D7F">
          <w:delText xml:space="preserve">- </w:delText>
        </w:r>
      </w:del>
      <w:r w:rsidRPr="00B20F0E">
        <w:rPr>
          <w:noProof/>
        </w:rPr>
        <w:t>(</w:t>
      </w:r>
      <w:del w:id="260" w:author="Darina" w:date="2023-02-07T21:35:00Z">
        <w:r w:rsidRPr="00B20F0E" w:rsidDel="008D6D7F">
          <w:rPr>
            <w:noProof/>
          </w:rPr>
          <w:delText xml:space="preserve">for </w:delText>
        </w:r>
      </w:del>
      <w:del w:id="261" w:author="Darina" w:date="2023-02-08T10:28:00Z">
        <w:r w:rsidRPr="00B20F0E" w:rsidDel="00DC1682">
          <w:rPr>
            <w:noProof/>
          </w:rPr>
          <w:delText>l</w:delText>
        </w:r>
      </w:del>
      <w:ins w:id="262" w:author="Darina" w:date="2023-02-08T10:28:00Z">
        <w:r w:rsidR="00DC1682">
          <w:rPr>
            <w:noProof/>
          </w:rPr>
          <w:t>L</w:t>
        </w:r>
      </w:ins>
      <w:r w:rsidRPr="00B20F0E">
        <w:rPr>
          <w:noProof/>
        </w:rPr>
        <w:t>ogged</w:t>
      </w:r>
      <w:ins w:id="263" w:author="Darina" w:date="2023-02-07T21:35:00Z">
        <w:r w:rsidR="008D6D7F">
          <w:rPr>
            <w:noProof/>
          </w:rPr>
          <w:t>-</w:t>
        </w:r>
      </w:ins>
      <w:del w:id="264" w:author="Darina" w:date="2023-02-07T21:35:00Z">
        <w:r w:rsidRPr="00B20F0E" w:rsidDel="008D6D7F">
          <w:rPr>
            <w:noProof/>
          </w:rPr>
          <w:delText xml:space="preserve"> </w:delText>
        </w:r>
      </w:del>
      <w:r w:rsidRPr="00B20F0E">
        <w:rPr>
          <w:noProof/>
        </w:rPr>
        <w:t xml:space="preserve">in </w:t>
      </w:r>
      <w:del w:id="265" w:author="Darina" w:date="2023-02-08T10:28:00Z">
        <w:r w:rsidRPr="00B20F0E" w:rsidDel="00DC1682">
          <w:rPr>
            <w:noProof/>
          </w:rPr>
          <w:delText>u</w:delText>
        </w:r>
      </w:del>
      <w:ins w:id="266" w:author="Darina" w:date="2023-02-08T10:28:00Z">
        <w:r w:rsidR="00DC1682">
          <w:rPr>
            <w:noProof/>
          </w:rPr>
          <w:t>U</w:t>
        </w:r>
      </w:ins>
      <w:r w:rsidRPr="00B20F0E">
        <w:rPr>
          <w:noProof/>
        </w:rPr>
        <w:t xml:space="preserve">sers and </w:t>
      </w:r>
      <w:del w:id="267" w:author="Darina" w:date="2023-02-08T10:28:00Z">
        <w:r w:rsidRPr="00B20F0E" w:rsidDel="00DC1682">
          <w:rPr>
            <w:noProof/>
          </w:rPr>
          <w:delText>l</w:delText>
        </w:r>
      </w:del>
      <w:ins w:id="268" w:author="Darina" w:date="2023-02-08T10:28:00Z">
        <w:r w:rsidR="00DC1682">
          <w:rPr>
            <w:noProof/>
          </w:rPr>
          <w:t>L</w:t>
        </w:r>
      </w:ins>
      <w:r w:rsidRPr="00B20F0E">
        <w:rPr>
          <w:noProof/>
        </w:rPr>
        <w:t>ogged</w:t>
      </w:r>
      <w:ins w:id="269" w:author="Darina" w:date="2023-02-07T21:35:00Z">
        <w:r w:rsidR="008D6D7F">
          <w:rPr>
            <w:noProof/>
          </w:rPr>
          <w:t>-</w:t>
        </w:r>
      </w:ins>
      <w:del w:id="270" w:author="Darina" w:date="2023-02-07T21:35:00Z">
        <w:r w:rsidRPr="00B20F0E" w:rsidDel="008D6D7F">
          <w:rPr>
            <w:noProof/>
          </w:rPr>
          <w:delText xml:space="preserve"> </w:delText>
        </w:r>
      </w:del>
      <w:r w:rsidRPr="00B20F0E">
        <w:rPr>
          <w:noProof/>
        </w:rPr>
        <w:t xml:space="preserve">out </w:t>
      </w:r>
      <w:del w:id="271" w:author="Darina" w:date="2023-02-08T10:28:00Z">
        <w:r w:rsidRPr="00B20F0E" w:rsidDel="00DC1682">
          <w:rPr>
            <w:noProof/>
          </w:rPr>
          <w:delText>u</w:delText>
        </w:r>
      </w:del>
      <w:ins w:id="272" w:author="Darina" w:date="2023-02-08T10:28:00Z">
        <w:r w:rsidR="00DC1682">
          <w:rPr>
            <w:noProof/>
          </w:rPr>
          <w:t>U</w:t>
        </w:r>
      </w:ins>
      <w:r w:rsidRPr="00B20F0E">
        <w:rPr>
          <w:noProof/>
        </w:rPr>
        <w:t>sers)</w:t>
      </w:r>
    </w:p>
    <w:p w14:paraId="14D09610" w14:textId="36F9991C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ins w:id="273" w:author="Darina" w:date="2023-02-07T21:45:00Z">
        <w:r w:rsidR="008D6D7F" w:rsidRPr="008D6D7F">
          <w:rPr>
            <w:rStyle w:val="jlqj4b"/>
            <w:b/>
            <w:bCs/>
            <w:lang w:val="en"/>
            <w:rPrChange w:id="274" w:author="Darina" w:date="2023-02-07T21:45:00Z">
              <w:rPr>
                <w:rStyle w:val="jlqj4b"/>
                <w:lang w:val="en"/>
              </w:rPr>
            </w:rPrChange>
          </w:rPr>
          <w:t>[</w:t>
        </w:r>
      </w:ins>
      <w:r w:rsidR="003810B1">
        <w:rPr>
          <w:rStyle w:val="jlqj4b"/>
          <w:b/>
          <w:lang w:val="en"/>
        </w:rPr>
        <w:t>See Details</w:t>
      </w:r>
      <w:ins w:id="275" w:author="Darina" w:date="2023-02-07T21:45:00Z">
        <w:r w:rsidR="008D6D7F">
          <w:rPr>
            <w:rStyle w:val="jlqj4b"/>
            <w:b/>
            <w:lang w:val="en"/>
          </w:rPr>
          <w:t>]</w:t>
        </w:r>
      </w:ins>
      <w:r w:rsidR="003810B1">
        <w:rPr>
          <w:rStyle w:val="jlqj4b"/>
          <w:b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3810B1">
        <w:rPr>
          <w:rStyle w:val="jlqj4b"/>
          <w:lang w:val="en"/>
        </w:rPr>
        <w:t>photo</w:t>
      </w:r>
      <w:r>
        <w:rPr>
          <w:rStyle w:val="jlqj4b"/>
          <w:lang w:val="en"/>
        </w:rPr>
        <w:t xml:space="preserve">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3810B1">
        <w:rPr>
          <w:rStyle w:val="jlqj4b"/>
          <w:lang w:val="en"/>
        </w:rPr>
        <w:t>photo</w:t>
      </w:r>
      <w:r w:rsidR="00B20F0E">
        <w:rPr>
          <w:rStyle w:val="jlqj4b"/>
          <w:lang w:val="en"/>
        </w:rPr>
        <w:t xml:space="preserve"> post</w:t>
      </w:r>
      <w:r>
        <w:rPr>
          <w:rStyle w:val="jlqj4b"/>
          <w:lang w:val="en"/>
        </w:rPr>
        <w:t xml:space="preserve">, the </w:t>
      </w:r>
      <w:ins w:id="276" w:author="Darina" w:date="2023-02-07T21:45:00Z">
        <w:r w:rsidR="008D6D7F" w:rsidRPr="008D6D7F">
          <w:rPr>
            <w:rStyle w:val="jlqj4b"/>
            <w:b/>
            <w:bCs/>
            <w:lang w:val="en"/>
            <w:rPrChange w:id="277" w:author="Darina" w:date="2023-02-07T21:45:00Z">
              <w:rPr>
                <w:rStyle w:val="jlqj4b"/>
                <w:lang w:val="en"/>
              </w:rPr>
            </w:rPrChange>
          </w:rPr>
          <w:t>[</w:t>
        </w:r>
      </w:ins>
      <w:r w:rsidRPr="004D6C12">
        <w:rPr>
          <w:rStyle w:val="jlqj4b"/>
          <w:b/>
          <w:lang w:val="en"/>
        </w:rPr>
        <w:t>Edit</w:t>
      </w:r>
      <w:ins w:id="278" w:author="Darina" w:date="2023-02-07T21:45:00Z">
        <w:r w:rsidR="008D6D7F" w:rsidRPr="008D6D7F">
          <w:rPr>
            <w:rStyle w:val="jlqj4b"/>
            <w:b/>
            <w:lang w:val="en"/>
          </w:rPr>
          <w:t>]</w:t>
        </w:r>
      </w:ins>
      <w:r>
        <w:rPr>
          <w:rStyle w:val="jlqj4b"/>
          <w:lang w:val="en"/>
        </w:rPr>
        <w:t xml:space="preserve"> and </w:t>
      </w:r>
      <w:ins w:id="279" w:author="Darina" w:date="2023-02-07T21:45:00Z">
        <w:r w:rsidR="008D6D7F" w:rsidRPr="008D6D7F">
          <w:rPr>
            <w:rStyle w:val="jlqj4b"/>
            <w:b/>
            <w:bCs/>
            <w:lang w:val="en"/>
            <w:rPrChange w:id="280" w:author="Darina" w:date="2023-02-07T21:45:00Z">
              <w:rPr>
                <w:rStyle w:val="jlqj4b"/>
                <w:lang w:val="en"/>
              </w:rPr>
            </w:rPrChange>
          </w:rPr>
          <w:t>[</w:t>
        </w:r>
      </w:ins>
      <w:r w:rsidRPr="004D6C12">
        <w:rPr>
          <w:rStyle w:val="jlqj4b"/>
          <w:b/>
          <w:lang w:val="en"/>
        </w:rPr>
        <w:t>Delete</w:t>
      </w:r>
      <w:ins w:id="281" w:author="Darina" w:date="2023-02-07T21:45:00Z">
        <w:r w:rsidR="008D6D7F">
          <w:rPr>
            <w:rStyle w:val="jlqj4b"/>
            <w:b/>
            <w:lang w:val="en"/>
          </w:rPr>
          <w:t>]</w:t>
        </w:r>
      </w:ins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103CF0CB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3810B1">
        <w:rPr>
          <w:rFonts w:cstheme="minorHAnsi"/>
        </w:rPr>
        <w:t>photo</w:t>
      </w:r>
      <w:r w:rsidR="004D6C12" w:rsidRPr="00A94C93">
        <w:rPr>
          <w:rFonts w:cstheme="minorHAnsi"/>
        </w:rPr>
        <w:t>:</w:t>
      </w:r>
    </w:p>
    <w:p w14:paraId="6F0155B7" w14:textId="277C8427" w:rsidR="00FB1B9A" w:rsidRDefault="008D6D7F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ins w:id="282" w:author="Darina" w:date="2023-02-07T21:35:00Z">
        <w:r>
          <w:rPr>
            <w:rFonts w:cstheme="minorHAnsi"/>
            <w:b/>
          </w:rPr>
          <w:t>n</w:t>
        </w:r>
      </w:ins>
      <w:del w:id="283" w:author="Darina" w:date="2023-02-07T21:35:00Z">
        <w:r w:rsidR="003810B1" w:rsidDel="008D6D7F">
          <w:rPr>
            <w:rFonts w:cstheme="minorHAnsi"/>
            <w:b/>
          </w:rPr>
          <w:delText>N</w:delText>
        </w:r>
      </w:del>
      <w:r w:rsidR="003810B1">
        <w:rPr>
          <w:rFonts w:cstheme="minorHAnsi"/>
          <w:b/>
        </w:rPr>
        <w:t>ame</w:t>
      </w:r>
    </w:p>
    <w:p w14:paraId="5B7256FF" w14:textId="77A6D47F" w:rsidR="00985B5E" w:rsidRDefault="003810B1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del w:id="284" w:author="Darina" w:date="2023-02-07T21:35:00Z">
        <w:r w:rsidDel="008D6D7F">
          <w:rPr>
            <w:rFonts w:cstheme="minorHAnsi"/>
            <w:b/>
          </w:rPr>
          <w:delText>A</w:delText>
        </w:r>
      </w:del>
      <w:ins w:id="285" w:author="Darina" w:date="2023-02-07T21:35:00Z">
        <w:r w:rsidR="008D6D7F">
          <w:rPr>
            <w:rFonts w:cstheme="minorHAnsi"/>
            <w:b/>
          </w:rPr>
          <w:t>a</w:t>
        </w:r>
      </w:ins>
      <w:r>
        <w:rPr>
          <w:rFonts w:cstheme="minorHAnsi"/>
          <w:b/>
        </w:rPr>
        <w:t>ge</w:t>
      </w:r>
    </w:p>
    <w:p w14:paraId="2D594BDE" w14:textId="4FE737EF" w:rsidR="0051228F" w:rsidRDefault="0051228F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del w:id="286" w:author="Darina" w:date="2023-02-07T21:35:00Z">
        <w:r w:rsidDel="008D6D7F">
          <w:rPr>
            <w:rFonts w:cstheme="minorHAnsi"/>
            <w:b/>
          </w:rPr>
          <w:delText>D</w:delText>
        </w:r>
      </w:del>
      <w:ins w:id="287" w:author="Darina" w:date="2023-02-07T21:35:00Z">
        <w:r w:rsidR="008D6D7F">
          <w:rPr>
            <w:rFonts w:cstheme="minorHAnsi"/>
            <w:b/>
          </w:rPr>
          <w:t>d</w:t>
        </w:r>
      </w:ins>
      <w:r>
        <w:rPr>
          <w:rFonts w:cstheme="minorHAnsi"/>
          <w:b/>
        </w:rPr>
        <w:t>escription</w:t>
      </w:r>
    </w:p>
    <w:p w14:paraId="72BC3673" w14:textId="01FA256A" w:rsidR="0051228F" w:rsidRDefault="0051228F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del w:id="288" w:author="Darina" w:date="2023-02-07T21:35:00Z">
        <w:r w:rsidDel="008D6D7F">
          <w:rPr>
            <w:rFonts w:cstheme="minorHAnsi"/>
            <w:b/>
          </w:rPr>
          <w:delText>L</w:delText>
        </w:r>
      </w:del>
      <w:ins w:id="289" w:author="Darina" w:date="2023-02-07T21:35:00Z">
        <w:r w:rsidR="008D6D7F">
          <w:rPr>
            <w:rFonts w:cstheme="minorHAnsi"/>
            <w:b/>
          </w:rPr>
          <w:t>l</w:t>
        </w:r>
      </w:ins>
      <w:r>
        <w:rPr>
          <w:rFonts w:cstheme="minorHAnsi"/>
          <w:b/>
        </w:rPr>
        <w:t>ocation</w:t>
      </w:r>
    </w:p>
    <w:p w14:paraId="6794E7CA" w14:textId="591762B8" w:rsidR="00985B5E" w:rsidRDefault="0051228F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commentRangeStart w:id="290"/>
      <w:del w:id="291" w:author="Darina" w:date="2023-02-07T21:36:00Z">
        <w:r w:rsidDel="008D6D7F">
          <w:rPr>
            <w:rFonts w:cstheme="minorHAnsi"/>
            <w:b/>
          </w:rPr>
          <w:delText>U</w:delText>
        </w:r>
      </w:del>
      <w:ins w:id="292" w:author="Darina" w:date="2023-02-07T21:36:00Z">
        <w:r w:rsidR="008D6D7F">
          <w:rPr>
            <w:rFonts w:cstheme="minorHAnsi"/>
            <w:b/>
          </w:rPr>
          <w:t>u</w:t>
        </w:r>
      </w:ins>
      <w:r>
        <w:rPr>
          <w:rFonts w:cstheme="minorHAnsi"/>
          <w:b/>
        </w:rPr>
        <w:t>sername</w:t>
      </w:r>
      <w:r w:rsidR="00B20F0E">
        <w:rPr>
          <w:rFonts w:cstheme="minorHAnsi"/>
          <w:b/>
        </w:rPr>
        <w:t xml:space="preserve"> of the creator</w:t>
      </w:r>
      <w:commentRangeEnd w:id="290"/>
      <w:r w:rsidR="008D6D7F">
        <w:rPr>
          <w:rStyle w:val="CommentReference"/>
        </w:rPr>
        <w:commentReference w:id="290"/>
      </w:r>
    </w:p>
    <w:p w14:paraId="5924A3D8" w14:textId="49E0B3AE" w:rsidR="00335B7E" w:rsidRDefault="00335B7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del w:id="293" w:author="Darina" w:date="2023-02-07T21:36:00Z">
        <w:r w:rsidDel="008D6D7F">
          <w:rPr>
            <w:rFonts w:cstheme="minorHAnsi"/>
            <w:b/>
          </w:rPr>
          <w:delText>P</w:delText>
        </w:r>
      </w:del>
      <w:del w:id="294" w:author="Darina" w:date="2023-02-07T21:38:00Z">
        <w:r w:rsidDel="008D6D7F">
          <w:rPr>
            <w:rFonts w:cstheme="minorHAnsi"/>
            <w:b/>
          </w:rPr>
          <w:delText xml:space="preserve">eople </w:delText>
        </w:r>
      </w:del>
      <w:r w:rsidR="0051228F">
        <w:rPr>
          <w:rFonts w:cstheme="minorHAnsi"/>
          <w:b/>
        </w:rPr>
        <w:t>comment</w:t>
      </w:r>
      <w:ins w:id="295" w:author="Darina" w:date="2023-02-07T21:38:00Z">
        <w:r w:rsidR="008D6D7F">
          <w:rPr>
            <w:rFonts w:cstheme="minorHAnsi"/>
            <w:b/>
          </w:rPr>
          <w:t>s</w:t>
        </w:r>
      </w:ins>
      <w:del w:id="296" w:author="Darina" w:date="2023-02-07T21:38:00Z">
        <w:r w:rsidR="0051228F" w:rsidDel="008D6D7F">
          <w:rPr>
            <w:rFonts w:cstheme="minorHAnsi"/>
            <w:b/>
          </w:rPr>
          <w:delText xml:space="preserve"> the photo</w:delText>
        </w:r>
      </w:del>
      <w:r>
        <w:rPr>
          <w:rFonts w:cstheme="minorHAnsi"/>
          <w:b/>
        </w:rPr>
        <w:t>:</w:t>
      </w:r>
    </w:p>
    <w:p w14:paraId="00873807" w14:textId="59B48061" w:rsidR="00AE62F0" w:rsidRPr="00985B5E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</w:rPr>
      </w:pPr>
      <w:del w:id="297" w:author="Darina" w:date="2023-02-07T21:36:00Z">
        <w:r w:rsidRPr="00A94C93" w:rsidDel="008D6D7F">
          <w:rPr>
            <w:rFonts w:cstheme="minorHAnsi"/>
            <w:b/>
            <w:bCs/>
          </w:rPr>
          <w:delText>B</w:delText>
        </w:r>
      </w:del>
      <w:ins w:id="298" w:author="Darina" w:date="2023-02-07T21:36:00Z">
        <w:r w:rsidR="008D6D7F">
          <w:rPr>
            <w:rFonts w:cstheme="minorHAnsi"/>
            <w:b/>
            <w:bCs/>
          </w:rPr>
          <w:t>b</w:t>
        </w:r>
      </w:ins>
      <w:r w:rsidRPr="00A94C93">
        <w:rPr>
          <w:rFonts w:cstheme="minorHAnsi"/>
          <w:b/>
          <w:bCs/>
        </w:rPr>
        <w:t>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</w:t>
      </w:r>
      <w:ins w:id="299" w:author="Darina" w:date="2023-02-07T21:36:00Z">
        <w:r w:rsidR="008D6D7F">
          <w:rPr>
            <w:rFonts w:cstheme="minorHAnsi"/>
          </w:rPr>
          <w:t>d</w:t>
        </w:r>
      </w:ins>
      <w:del w:id="300" w:author="Darina" w:date="2023-02-07T21:36:00Z">
        <w:r w:rsidRPr="00A94C93" w:rsidDel="008D6D7F">
          <w:rPr>
            <w:rFonts w:cstheme="minorHAnsi"/>
          </w:rPr>
          <w:delText>D</w:delText>
        </w:r>
      </w:del>
      <w:r w:rsidRPr="00A94C93">
        <w:rPr>
          <w:rFonts w:cstheme="minorHAnsi"/>
        </w:rPr>
        <w:t>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E7D1578" w14:textId="6970F9C9" w:rsidR="00FB1B9A" w:rsidRPr="00B54590" w:rsidRDefault="00FB1B9A" w:rsidP="00FB1B9A">
      <w:pPr>
        <w:pStyle w:val="Heading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del w:id="301" w:author="Darina" w:date="2023-02-08T10:28:00Z">
        <w:r w:rsidRPr="00B54590" w:rsidDel="00DC1682">
          <w:rPr>
            <w:rFonts w:cstheme="minorHAnsi"/>
          </w:rPr>
          <w:delText>l</w:delText>
        </w:r>
      </w:del>
      <w:ins w:id="302" w:author="Darina" w:date="2023-02-08T10:28:00Z">
        <w:r w:rsidR="00DC1682">
          <w:rPr>
            <w:rFonts w:cstheme="minorHAnsi"/>
          </w:rPr>
          <w:t>L</w:t>
        </w:r>
      </w:ins>
      <w:r w:rsidRPr="00B54590">
        <w:rPr>
          <w:rFonts w:cstheme="minorHAnsi"/>
        </w:rPr>
        <w:t>ogged</w:t>
      </w:r>
      <w:ins w:id="303" w:author="Darina" w:date="2023-02-07T21:36:00Z">
        <w:r w:rsidR="008D6D7F">
          <w:rPr>
            <w:rFonts w:cstheme="minorHAnsi"/>
          </w:rPr>
          <w:t>-</w:t>
        </w:r>
      </w:ins>
      <w:del w:id="304" w:author="Darina" w:date="2023-02-07T21:36:00Z">
        <w:r w:rsidRPr="00B54590" w:rsidDel="008D6D7F">
          <w:rPr>
            <w:rFonts w:cstheme="minorHAnsi"/>
          </w:rPr>
          <w:delText xml:space="preserve"> </w:delText>
        </w:r>
      </w:del>
      <w:r w:rsidRPr="00B54590">
        <w:rPr>
          <w:rFonts w:cstheme="minorHAnsi"/>
        </w:rPr>
        <w:t xml:space="preserve">out </w:t>
      </w:r>
      <w:del w:id="305" w:author="Darina" w:date="2023-02-08T10:28:00Z">
        <w:r w:rsidRPr="00B54590" w:rsidDel="00DC1682">
          <w:rPr>
            <w:rFonts w:cstheme="minorHAnsi"/>
          </w:rPr>
          <w:delText>u</w:delText>
        </w:r>
      </w:del>
      <w:ins w:id="306" w:author="Darina" w:date="2023-02-08T10:28:00Z">
        <w:r w:rsidR="00DC1682">
          <w:rPr>
            <w:rFonts w:cstheme="minorHAnsi"/>
          </w:rPr>
          <w:t>U</w:t>
        </w:r>
      </w:ins>
      <w:r w:rsidRPr="00B54590">
        <w:rPr>
          <w:rFonts w:cstheme="minorHAnsi"/>
        </w:rPr>
        <w:t>sers)</w:t>
      </w:r>
    </w:p>
    <w:p w14:paraId="7FAD8DE2" w14:textId="357199B3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>If the</w:t>
      </w:r>
      <w:ins w:id="307" w:author="Darina" w:date="2023-02-07T21:41:00Z">
        <w:r w:rsidR="008D6D7F">
          <w:rPr>
            <w:rStyle w:val="jlqj4b"/>
            <w:lang w:val="en"/>
          </w:rPr>
          <w:t xml:space="preserve"> user hasn’t logged in</w:t>
        </w:r>
      </w:ins>
      <w:del w:id="308" w:author="Darina" w:date="2023-02-07T21:42:00Z">
        <w:r w:rsidDel="008D6D7F">
          <w:rPr>
            <w:rStyle w:val="jlqj4b"/>
            <w:lang w:val="en"/>
          </w:rPr>
          <w:delText xml:space="preserve">re are </w:delText>
        </w:r>
        <w:r w:rsidRPr="00015FE2" w:rsidDel="008D6D7F">
          <w:rPr>
            <w:rStyle w:val="jlqj4b"/>
            <w:b/>
            <w:lang w:val="en"/>
          </w:rPr>
          <w:delText>no logged</w:delText>
        </w:r>
        <w:r w:rsidR="000404EF" w:rsidDel="008D6D7F">
          <w:rPr>
            <w:rStyle w:val="jlqj4b"/>
            <w:lang w:val="en"/>
          </w:rPr>
          <w:delText>-</w:delText>
        </w:r>
        <w:r w:rsidDel="008D6D7F">
          <w:rPr>
            <w:rStyle w:val="jlqj4b"/>
            <w:lang w:val="en"/>
          </w:rPr>
          <w:delText>in</w:delText>
        </w:r>
        <w:r w:rsidR="00E83C82" w:rsidDel="008D6D7F">
          <w:rPr>
            <w:rStyle w:val="jlqj4b"/>
            <w:lang w:val="en"/>
          </w:rPr>
          <w:delText xml:space="preserve"> user</w:delText>
        </w:r>
        <w:r w:rsidR="000404EF" w:rsidDel="008D6D7F">
          <w:rPr>
            <w:rStyle w:val="jlqj4b"/>
            <w:lang w:val="en"/>
          </w:rPr>
          <w:delText>s</w:delText>
        </w:r>
      </w:del>
      <w:r w:rsidR="00E83C82">
        <w:rPr>
          <w:rStyle w:val="jlqj4b"/>
          <w:lang w:val="en"/>
        </w:rPr>
        <w:t xml:space="preserve">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55197279" w:rsidR="00640BE4" w:rsidRDefault="00297170" w:rsidP="00E83C82">
      <w:pPr>
        <w:rPr>
          <w:rStyle w:val="jlqj4b"/>
          <w:lang w:val="bg-BG"/>
        </w:rPr>
      </w:pPr>
      <w:r w:rsidRPr="00297170">
        <w:rPr>
          <w:rStyle w:val="jlqj4b"/>
          <w:noProof/>
          <w:lang w:val="bg-BG"/>
        </w:rPr>
        <w:lastRenderedPageBreak/>
        <w:drawing>
          <wp:inline distT="0" distB="0" distL="0" distR="0" wp14:anchorId="4C497096" wp14:editId="33F5A8CB">
            <wp:extent cx="6626225" cy="4079240"/>
            <wp:effectExtent l="19050" t="19050" r="22225" b="16510"/>
            <wp:docPr id="30" name="Картина 30" descr="Картина, която съдържа текст, саламандъ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текст, саламандър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3BE9D8" w14:textId="38379967" w:rsidR="00E83C82" w:rsidRPr="00B54590" w:rsidRDefault="00E83C82" w:rsidP="00E83C82">
      <w:pPr>
        <w:pStyle w:val="Heading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del w:id="309" w:author="Darina" w:date="2023-02-08T10:28:00Z">
        <w:r w:rsidRPr="00B54590" w:rsidDel="00DC1682">
          <w:rPr>
            <w:rFonts w:cstheme="minorHAnsi"/>
          </w:rPr>
          <w:delText>l</w:delText>
        </w:r>
      </w:del>
      <w:ins w:id="310" w:author="Darina" w:date="2023-02-08T10:28:00Z">
        <w:r w:rsidR="00DC1682">
          <w:rPr>
            <w:rFonts w:cstheme="minorHAnsi"/>
          </w:rPr>
          <w:t>L</w:t>
        </w:r>
      </w:ins>
      <w:r w:rsidRPr="00B54590">
        <w:rPr>
          <w:rFonts w:cstheme="minorHAnsi"/>
        </w:rPr>
        <w:t>ogged</w:t>
      </w:r>
      <w:del w:id="311" w:author="Darina" w:date="2023-02-07T21:44:00Z">
        <w:r w:rsidRPr="00B54590" w:rsidDel="008D6D7F">
          <w:rPr>
            <w:rFonts w:cstheme="minorHAnsi"/>
          </w:rPr>
          <w:delText xml:space="preserve"> </w:delText>
        </w:r>
      </w:del>
      <w:ins w:id="312" w:author="Darina" w:date="2023-02-07T21:44:00Z">
        <w:r w:rsidR="008D6D7F">
          <w:rPr>
            <w:rFonts w:cstheme="minorHAnsi"/>
          </w:rPr>
          <w:t>-</w:t>
        </w:r>
      </w:ins>
      <w:r w:rsidRPr="00B54590">
        <w:rPr>
          <w:rFonts w:cstheme="minorHAnsi"/>
        </w:rPr>
        <w:t xml:space="preserve">in </w:t>
      </w:r>
      <w:del w:id="313" w:author="Darina" w:date="2023-02-08T10:28:00Z">
        <w:r w:rsidRPr="00B54590" w:rsidDel="00DC1682">
          <w:rPr>
            <w:rFonts w:cstheme="minorHAnsi"/>
          </w:rPr>
          <w:delText>u</w:delText>
        </w:r>
      </w:del>
      <w:ins w:id="314" w:author="Darina" w:date="2023-02-08T10:28:00Z">
        <w:r w:rsidR="00DC1682">
          <w:rPr>
            <w:rFonts w:cstheme="minorHAnsi"/>
          </w:rPr>
          <w:t>U</w:t>
        </w:r>
      </w:ins>
      <w:r w:rsidRPr="00B54590">
        <w:rPr>
          <w:rFonts w:cstheme="minorHAnsi"/>
        </w:rPr>
        <w:t>ser</w:t>
      </w:r>
      <w:r w:rsidR="00836997" w:rsidRPr="00B54590">
        <w:rPr>
          <w:rFonts w:cstheme="minorHAnsi"/>
        </w:rPr>
        <w:t xml:space="preserve"> and </w:t>
      </w:r>
      <w:del w:id="315" w:author="Darina" w:date="2023-02-08T10:28:00Z">
        <w:r w:rsidR="00836997" w:rsidRPr="00B54590" w:rsidDel="00DC1682">
          <w:rPr>
            <w:rFonts w:cstheme="minorHAnsi"/>
          </w:rPr>
          <w:delText>c</w:delText>
        </w:r>
      </w:del>
      <w:ins w:id="316" w:author="Darina" w:date="2023-02-08T10:28:00Z">
        <w:r w:rsidR="00DC1682">
          <w:rPr>
            <w:rFonts w:cstheme="minorHAnsi"/>
          </w:rPr>
          <w:t>C</w:t>
        </w:r>
      </w:ins>
      <w:r w:rsidR="00836997" w:rsidRPr="00B54590">
        <w:rPr>
          <w:rFonts w:cstheme="minorHAnsi"/>
        </w:rPr>
        <w:t xml:space="preserve">reator of the </w:t>
      </w:r>
      <w:del w:id="317" w:author="Darina" w:date="2023-02-08T10:29:00Z">
        <w:r w:rsidR="00836997" w:rsidRPr="00B54590" w:rsidDel="00DC1682">
          <w:rPr>
            <w:rFonts w:cstheme="minorHAnsi"/>
          </w:rPr>
          <w:delText>c</w:delText>
        </w:r>
      </w:del>
      <w:ins w:id="318" w:author="Darina" w:date="2023-02-08T10:29:00Z">
        <w:r w:rsidR="00DC1682">
          <w:rPr>
            <w:rFonts w:cstheme="minorHAnsi"/>
          </w:rPr>
          <w:t>C</w:t>
        </w:r>
      </w:ins>
      <w:r w:rsidR="00836997" w:rsidRPr="00B54590">
        <w:rPr>
          <w:rFonts w:cstheme="minorHAnsi"/>
        </w:rPr>
        <w:t xml:space="preserve">urrent </w:t>
      </w:r>
      <w:del w:id="319" w:author="Darina" w:date="2023-02-08T10:29:00Z">
        <w:r w:rsidR="00276C2C" w:rsidDel="00DC1682">
          <w:rPr>
            <w:rFonts w:cstheme="minorHAnsi"/>
          </w:rPr>
          <w:delText>p</w:delText>
        </w:r>
      </w:del>
      <w:ins w:id="320" w:author="Darina" w:date="2023-02-08T10:29:00Z">
        <w:r w:rsidR="00DC1682">
          <w:rPr>
            <w:rFonts w:cstheme="minorHAnsi"/>
          </w:rPr>
          <w:t>P</w:t>
        </w:r>
      </w:ins>
      <w:r w:rsidR="00276C2C">
        <w:rPr>
          <w:rFonts w:cstheme="minorHAnsi"/>
        </w:rPr>
        <w:t xml:space="preserve">hoto </w:t>
      </w:r>
      <w:del w:id="321" w:author="Darina" w:date="2023-02-08T10:29:00Z">
        <w:r w:rsidR="00276C2C" w:rsidDel="00DC1682">
          <w:rPr>
            <w:rFonts w:cstheme="minorHAnsi"/>
          </w:rPr>
          <w:delText>p</w:delText>
        </w:r>
      </w:del>
      <w:ins w:id="322" w:author="Darina" w:date="2023-02-08T10:29:00Z">
        <w:r w:rsidR="00DC1682">
          <w:rPr>
            <w:rFonts w:cstheme="minorHAnsi"/>
          </w:rPr>
          <w:t>P</w:t>
        </w:r>
      </w:ins>
      <w:r w:rsidR="00276C2C">
        <w:rPr>
          <w:rFonts w:cstheme="minorHAnsi"/>
        </w:rPr>
        <w:t>ost</w:t>
      </w:r>
      <w:r w:rsidRPr="00B54590">
        <w:rPr>
          <w:rFonts w:cstheme="minorHAnsi"/>
        </w:rPr>
        <w:t>)</w:t>
      </w:r>
    </w:p>
    <w:p w14:paraId="54982E69" w14:textId="395EE850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297170">
        <w:rPr>
          <w:rStyle w:val="jlqj4b"/>
          <w:b/>
          <w:lang w:val="en"/>
        </w:rPr>
        <w:t>photo</w:t>
      </w:r>
      <w:r w:rsidRPr="00811524">
        <w:rPr>
          <w:rStyle w:val="jlqj4b"/>
          <w:b/>
          <w:lang w:val="en"/>
        </w:rPr>
        <w:t xml:space="preserve"> </w:t>
      </w:r>
      <w:r w:rsidR="00B20F0E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), </w:t>
      </w:r>
      <w:ins w:id="323" w:author="Darina" w:date="2023-02-07T21:45:00Z">
        <w:r w:rsidR="008D6D7F">
          <w:rPr>
            <w:rStyle w:val="jlqj4b"/>
            <w:lang w:val="en"/>
          </w:rPr>
          <w:t>t</w:t>
        </w:r>
      </w:ins>
      <w:r>
        <w:rPr>
          <w:rStyle w:val="jlqj4b"/>
          <w:lang w:val="en"/>
        </w:rPr>
        <w:t>he</w:t>
      </w:r>
      <w:ins w:id="324" w:author="Darina" w:date="2023-02-07T21:45:00Z">
        <w:r w:rsidR="008D6D7F">
          <w:rPr>
            <w:rStyle w:val="jlqj4b"/>
            <w:lang w:val="en"/>
          </w:rPr>
          <w:t>y</w:t>
        </w:r>
      </w:ins>
      <w:r>
        <w:rPr>
          <w:rStyle w:val="jlqj4b"/>
          <w:lang w:val="en"/>
        </w:rPr>
        <w:t xml:space="preserve">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5A03DBC3" w:rsidR="005D3F4B" w:rsidRDefault="00297170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297170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6112BF0D" wp14:editId="65C053A6">
            <wp:extent cx="6626225" cy="4079240"/>
            <wp:effectExtent l="19050" t="19050" r="22225" b="16510"/>
            <wp:docPr id="32" name="Картина 32" descr="Картина, която съдържа текст, саламандъ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текст, саламандър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4CAF06" w14:textId="79F388E0" w:rsidR="006C561A" w:rsidRPr="00C414C5" w:rsidRDefault="006C561A" w:rsidP="006C561A">
      <w:pPr>
        <w:pStyle w:val="Heading4"/>
        <w:rPr>
          <w:rFonts w:cstheme="minorHAnsi"/>
        </w:rPr>
      </w:pPr>
      <w:r w:rsidRPr="00C414C5">
        <w:rPr>
          <w:rFonts w:cstheme="minorHAnsi"/>
        </w:rPr>
        <w:lastRenderedPageBreak/>
        <w:t xml:space="preserve">Details </w:t>
      </w:r>
      <w:r w:rsidR="00015FE2" w:rsidRPr="00C414C5">
        <w:rPr>
          <w:rFonts w:cstheme="minorHAnsi"/>
        </w:rPr>
        <w:t>Page</w:t>
      </w:r>
      <w:r w:rsidR="00CA0FF9" w:rsidRPr="00C414C5">
        <w:rPr>
          <w:rFonts w:cstheme="minorHAnsi"/>
        </w:rPr>
        <w:t xml:space="preserve"> </w:t>
      </w:r>
      <w:r w:rsidRPr="00C414C5">
        <w:rPr>
          <w:rFonts w:cstheme="minorHAnsi"/>
        </w:rPr>
        <w:t>(</w:t>
      </w:r>
      <w:del w:id="325" w:author="Darina" w:date="2023-02-08T10:29:00Z">
        <w:r w:rsidRPr="00C414C5" w:rsidDel="00DC1682">
          <w:rPr>
            <w:rFonts w:cstheme="minorHAnsi"/>
          </w:rPr>
          <w:delText>l</w:delText>
        </w:r>
      </w:del>
      <w:ins w:id="326" w:author="Darina" w:date="2023-02-08T10:29:00Z">
        <w:r w:rsidR="00DC1682">
          <w:rPr>
            <w:rFonts w:cstheme="minorHAnsi"/>
          </w:rPr>
          <w:t>L</w:t>
        </w:r>
      </w:ins>
      <w:r w:rsidRPr="00C414C5">
        <w:rPr>
          <w:rFonts w:cstheme="minorHAnsi"/>
        </w:rPr>
        <w:t>ogged</w:t>
      </w:r>
      <w:del w:id="327" w:author="Darina" w:date="2023-02-07T21:46:00Z">
        <w:r w:rsidRPr="00C414C5" w:rsidDel="008D6D7F">
          <w:rPr>
            <w:rFonts w:cstheme="minorHAnsi"/>
          </w:rPr>
          <w:delText xml:space="preserve"> </w:delText>
        </w:r>
      </w:del>
      <w:ins w:id="328" w:author="Darina" w:date="2023-02-07T21:46:00Z">
        <w:r w:rsidR="008D6D7F">
          <w:rPr>
            <w:rFonts w:cstheme="minorHAnsi"/>
          </w:rPr>
          <w:t>-</w:t>
        </w:r>
      </w:ins>
      <w:r w:rsidRPr="00C414C5">
        <w:rPr>
          <w:rFonts w:cstheme="minorHAnsi"/>
        </w:rPr>
        <w:t xml:space="preserve">in </w:t>
      </w:r>
      <w:del w:id="329" w:author="Darina" w:date="2023-02-08T10:29:00Z">
        <w:r w:rsidRPr="00C414C5" w:rsidDel="00DC1682">
          <w:rPr>
            <w:rFonts w:cstheme="minorHAnsi"/>
          </w:rPr>
          <w:delText>u</w:delText>
        </w:r>
      </w:del>
      <w:ins w:id="330" w:author="Darina" w:date="2023-02-08T10:29:00Z">
        <w:r w:rsidR="00DC1682">
          <w:rPr>
            <w:rFonts w:cstheme="minorHAnsi"/>
          </w:rPr>
          <w:t>U</w:t>
        </w:r>
      </w:ins>
      <w:r w:rsidRPr="00C414C5">
        <w:rPr>
          <w:rFonts w:cstheme="minorHAnsi"/>
        </w:rPr>
        <w:t>ser</w:t>
      </w:r>
      <w:r w:rsidR="00830D44" w:rsidRPr="00C414C5">
        <w:rPr>
          <w:rFonts w:cstheme="minorHAnsi"/>
        </w:rPr>
        <w:t xml:space="preserve"> </w:t>
      </w:r>
      <w:del w:id="331" w:author="Darina" w:date="2023-02-08T10:29:00Z">
        <w:r w:rsidR="00005BDB" w:rsidRPr="00C414C5" w:rsidDel="00DC1682">
          <w:rPr>
            <w:rFonts w:cstheme="minorHAnsi"/>
          </w:rPr>
          <w:delText>w</w:delText>
        </w:r>
      </w:del>
      <w:ins w:id="332" w:author="Darina" w:date="2023-02-08T10:29:00Z">
        <w:r w:rsidR="00DC1682">
          <w:rPr>
            <w:rFonts w:cstheme="minorHAnsi"/>
          </w:rPr>
          <w:t>W</w:t>
        </w:r>
      </w:ins>
      <w:r w:rsidR="00005BDB" w:rsidRPr="00C414C5">
        <w:rPr>
          <w:rFonts w:cstheme="minorHAnsi"/>
        </w:rPr>
        <w:t xml:space="preserve">ho is </w:t>
      </w:r>
      <w:del w:id="333" w:author="Darina" w:date="2023-02-08T10:29:00Z">
        <w:r w:rsidR="00005BDB" w:rsidRPr="00C414C5" w:rsidDel="00DC1682">
          <w:rPr>
            <w:rFonts w:cstheme="minorHAnsi"/>
          </w:rPr>
          <w:delText>n</w:delText>
        </w:r>
      </w:del>
      <w:ins w:id="334" w:author="Darina" w:date="2023-02-08T10:29:00Z">
        <w:r w:rsidR="00DC1682">
          <w:rPr>
            <w:rFonts w:cstheme="minorHAnsi"/>
          </w:rPr>
          <w:t>N</w:t>
        </w:r>
      </w:ins>
      <w:r w:rsidR="00005BDB" w:rsidRPr="00C414C5">
        <w:rPr>
          <w:rFonts w:cstheme="minorHAnsi"/>
        </w:rPr>
        <w:t xml:space="preserve">ot </w:t>
      </w:r>
      <w:del w:id="335" w:author="Darina" w:date="2023-02-07T21:46:00Z">
        <w:r w:rsidR="0051228F" w:rsidDel="002D5E29">
          <w:rPr>
            <w:rFonts w:cstheme="minorHAnsi"/>
          </w:rPr>
          <w:delText>comment</w:delText>
        </w:r>
      </w:del>
      <w:ins w:id="336" w:author="Darina" w:date="2023-02-07T21:46:00Z">
        <w:r w:rsidR="002D5E29">
          <w:rPr>
            <w:rFonts w:cstheme="minorHAnsi"/>
          </w:rPr>
          <w:t xml:space="preserve">the </w:t>
        </w:r>
      </w:ins>
      <w:ins w:id="337" w:author="Darina" w:date="2023-02-08T10:29:00Z">
        <w:r w:rsidR="00DC1682">
          <w:rPr>
            <w:rFonts w:cstheme="minorHAnsi"/>
          </w:rPr>
          <w:t>C</w:t>
        </w:r>
      </w:ins>
      <w:ins w:id="338" w:author="Darina" w:date="2023-02-07T21:47:00Z">
        <w:r w:rsidR="002D5E29">
          <w:rPr>
            <w:rFonts w:cstheme="minorHAnsi"/>
          </w:rPr>
          <w:t xml:space="preserve">urrent </w:t>
        </w:r>
      </w:ins>
      <w:ins w:id="339" w:author="Darina" w:date="2023-02-08T10:29:00Z">
        <w:r w:rsidR="00DC1682">
          <w:rPr>
            <w:rFonts w:cstheme="minorHAnsi"/>
          </w:rPr>
          <w:t>P</w:t>
        </w:r>
      </w:ins>
      <w:ins w:id="340" w:author="Darina" w:date="2023-02-07T21:47:00Z">
        <w:r w:rsidR="002D5E29">
          <w:rPr>
            <w:rFonts w:cstheme="minorHAnsi"/>
          </w:rPr>
          <w:t xml:space="preserve">hoto </w:t>
        </w:r>
      </w:ins>
      <w:ins w:id="341" w:author="Darina" w:date="2023-02-08T10:29:00Z">
        <w:r w:rsidR="00DC1682">
          <w:rPr>
            <w:rFonts w:cstheme="minorHAnsi"/>
          </w:rPr>
          <w:t>O</w:t>
        </w:r>
      </w:ins>
      <w:ins w:id="342" w:author="Darina" w:date="2023-02-07T21:46:00Z">
        <w:r w:rsidR="002D5E29">
          <w:rPr>
            <w:rFonts w:cstheme="minorHAnsi"/>
          </w:rPr>
          <w:t>wner</w:t>
        </w:r>
      </w:ins>
      <w:r w:rsidRPr="00C414C5">
        <w:rPr>
          <w:rFonts w:cstheme="minorHAnsi"/>
        </w:rPr>
        <w:t>)</w:t>
      </w:r>
    </w:p>
    <w:p w14:paraId="7AC96157" w14:textId="3A42997A" w:rsidR="00C414C5" w:rsidRPr="00C414C5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</w:t>
      </w:r>
      <w:del w:id="343" w:author="Darina" w:date="2023-02-07T21:46:00Z">
        <w:r w:rsidDel="002D5E29">
          <w:rPr>
            <w:rStyle w:val="jlqj4b"/>
            <w:lang w:val="en"/>
          </w:rPr>
          <w:delText xml:space="preserve">a user who is </w:delText>
        </w:r>
        <w:r w:rsidRPr="006D2024" w:rsidDel="002D5E29">
          <w:rPr>
            <w:rStyle w:val="jlqj4b"/>
            <w:b/>
            <w:bCs/>
            <w:lang w:val="en"/>
          </w:rPr>
          <w:delText>not</w:delText>
        </w:r>
        <w:r w:rsidDel="002D5E29">
          <w:rPr>
            <w:rStyle w:val="jlqj4b"/>
            <w:lang w:val="en"/>
          </w:rPr>
          <w:delText xml:space="preserve"> </w:delText>
        </w:r>
      </w:del>
      <w:r>
        <w:rPr>
          <w:rStyle w:val="jlqj4b"/>
          <w:lang w:val="en"/>
        </w:rPr>
        <w:t xml:space="preserve">the creator of this </w:t>
      </w:r>
      <w:r w:rsidR="00297170">
        <w:rPr>
          <w:rStyle w:val="jlqj4b"/>
          <w:lang w:val="en"/>
        </w:rPr>
        <w:t>photo</w:t>
      </w:r>
      <w:r w:rsidR="00B20F0E">
        <w:rPr>
          <w:rStyle w:val="jlqj4b"/>
          <w:lang w:val="en"/>
        </w:rPr>
        <w:t xml:space="preserve"> post</w:t>
      </w:r>
      <w:r>
        <w:rPr>
          <w:rStyle w:val="jlqj4b"/>
          <w:lang w:val="en"/>
        </w:rPr>
        <w:t>)</w:t>
      </w:r>
      <w:del w:id="344" w:author="Darina" w:date="2023-02-07T21:49:00Z">
        <w:r w:rsidDel="002D5E29">
          <w:rPr>
            <w:rStyle w:val="jlqj4b"/>
            <w:lang w:val="en"/>
          </w:rPr>
          <w:delText xml:space="preserve"> </w:delText>
        </w:r>
        <w:commentRangeStart w:id="345"/>
        <w:r w:rsidDel="002D5E29">
          <w:rPr>
            <w:rStyle w:val="jlqj4b"/>
            <w:lang w:val="en"/>
          </w:rPr>
          <w:delText xml:space="preserve">and has not </w:delText>
        </w:r>
        <w:r w:rsidR="00297170" w:rsidDel="002D5E29">
          <w:rPr>
            <w:rStyle w:val="jlqj4b"/>
            <w:lang w:val="en"/>
          </w:rPr>
          <w:delText>comment</w:delText>
        </w:r>
        <w:r w:rsidR="00B20F0E" w:rsidDel="002D5E29">
          <w:rPr>
            <w:rStyle w:val="jlqj4b"/>
            <w:lang w:val="en"/>
          </w:rPr>
          <w:delText xml:space="preserve"> </w:delText>
        </w:r>
        <w:r w:rsidDel="002D5E29">
          <w:rPr>
            <w:rStyle w:val="jlqj4b"/>
            <w:lang w:val="en"/>
          </w:rPr>
          <w:delText xml:space="preserve">that </w:delText>
        </w:r>
        <w:r w:rsidR="00297170" w:rsidDel="002D5E29">
          <w:rPr>
            <w:rStyle w:val="jlqj4b"/>
            <w:lang w:val="en"/>
          </w:rPr>
          <w:delText>photo</w:delText>
        </w:r>
      </w:del>
      <w:commentRangeEnd w:id="345"/>
      <w:r w:rsidR="002D5E29">
        <w:rPr>
          <w:rStyle w:val="CommentReference"/>
        </w:rPr>
        <w:commentReference w:id="345"/>
      </w:r>
      <w:r>
        <w:rPr>
          <w:rStyle w:val="jlqj4b"/>
          <w:lang w:val="en"/>
        </w:rPr>
        <w:t xml:space="preserve">, </w:t>
      </w:r>
      <w:ins w:id="346" w:author="Darina" w:date="2023-02-07T21:47:00Z">
        <w:r w:rsidR="002D5E29">
          <w:rPr>
            <w:rStyle w:val="jlqj4b"/>
            <w:lang w:val="en"/>
          </w:rPr>
          <w:t>t</w:t>
        </w:r>
      </w:ins>
      <w:r>
        <w:rPr>
          <w:rStyle w:val="jlqj4b"/>
          <w:lang w:val="en"/>
        </w:rPr>
        <w:t>he</w:t>
      </w:r>
      <w:ins w:id="347" w:author="Darina" w:date="2023-02-07T21:47:00Z">
        <w:r w:rsidR="002D5E29">
          <w:rPr>
            <w:rStyle w:val="jlqj4b"/>
            <w:lang w:val="en"/>
          </w:rPr>
          <w:t>y</w:t>
        </w:r>
      </w:ins>
      <w:r>
        <w:rPr>
          <w:rStyle w:val="jlqj4b"/>
          <w:lang w:val="en"/>
        </w:rPr>
        <w:t xml:space="preserve"> should see a </w:t>
      </w:r>
      <w:r w:rsidR="00297170">
        <w:rPr>
          <w:rStyle w:val="jlqj4b"/>
          <w:b/>
          <w:bCs/>
          <w:lang w:val="en"/>
        </w:rPr>
        <w:t>comment</w:t>
      </w:r>
      <w:r w:rsidR="00985B5E">
        <w:rPr>
          <w:rStyle w:val="jlqj4b"/>
          <w:lang w:val="en"/>
        </w:rPr>
        <w:t xml:space="preserve"> </w:t>
      </w:r>
      <w:r w:rsidR="00927389">
        <w:rPr>
          <w:rStyle w:val="jlqj4b"/>
          <w:lang w:val="en"/>
        </w:rPr>
        <w:t>text area</w:t>
      </w:r>
      <w:r>
        <w:rPr>
          <w:rStyle w:val="jlqj4b"/>
          <w:lang w:val="en"/>
        </w:rPr>
        <w:t>.</w:t>
      </w:r>
    </w:p>
    <w:p w14:paraId="21978C35" w14:textId="3E1CDF7B" w:rsidR="005D3F4B" w:rsidRDefault="0051228F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51228F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74B64321" wp14:editId="5FCD988F">
            <wp:extent cx="6626225" cy="4296410"/>
            <wp:effectExtent l="19050" t="19050" r="22225" b="27940"/>
            <wp:docPr id="29" name="Картина 29" descr="Картина, която съдържа текст, куче, бозай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текст, куче, бозайник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96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E69E41" w14:textId="7A6A3FA5" w:rsidR="00F4265D" w:rsidRPr="00C414C5" w:rsidRDefault="00297170" w:rsidP="00F4265D">
      <w:pPr>
        <w:pStyle w:val="Heading4"/>
        <w:rPr>
          <w:rFonts w:cstheme="minorHAnsi"/>
        </w:rPr>
      </w:pPr>
      <w:r>
        <w:rPr>
          <w:rFonts w:cstheme="minorHAnsi"/>
        </w:rPr>
        <w:t>Comment</w:t>
      </w:r>
      <w:r w:rsidR="00F4265D" w:rsidRPr="00C414C5">
        <w:rPr>
          <w:rFonts w:cstheme="minorHAnsi"/>
        </w:rPr>
        <w:t xml:space="preserve"> (</w:t>
      </w:r>
      <w:del w:id="348" w:author="Darina" w:date="2023-02-08T10:29:00Z">
        <w:r w:rsidR="00F4265D" w:rsidRPr="00C414C5" w:rsidDel="00DC1682">
          <w:rPr>
            <w:rFonts w:cstheme="minorHAnsi"/>
          </w:rPr>
          <w:delText>l</w:delText>
        </w:r>
      </w:del>
      <w:ins w:id="349" w:author="Darina" w:date="2023-02-08T10:29:00Z">
        <w:r w:rsidR="00DC1682">
          <w:rPr>
            <w:rFonts w:cstheme="minorHAnsi"/>
          </w:rPr>
          <w:t>L</w:t>
        </w:r>
      </w:ins>
      <w:r w:rsidR="00F4265D" w:rsidRPr="00C414C5">
        <w:rPr>
          <w:rFonts w:cstheme="minorHAnsi"/>
        </w:rPr>
        <w:t>ogged</w:t>
      </w:r>
      <w:ins w:id="350" w:author="Darina" w:date="2023-02-07T21:47:00Z">
        <w:r w:rsidR="002D5E29">
          <w:rPr>
            <w:rFonts w:cstheme="minorHAnsi"/>
          </w:rPr>
          <w:t>-</w:t>
        </w:r>
      </w:ins>
      <w:del w:id="351" w:author="Darina" w:date="2023-02-07T21:47:00Z">
        <w:r w:rsidR="00F4265D" w:rsidRPr="00C414C5" w:rsidDel="002D5E29">
          <w:rPr>
            <w:rFonts w:cstheme="minorHAnsi"/>
          </w:rPr>
          <w:delText xml:space="preserve"> </w:delText>
        </w:r>
      </w:del>
      <w:r w:rsidR="00F4265D" w:rsidRPr="00C414C5">
        <w:rPr>
          <w:rFonts w:cstheme="minorHAnsi"/>
        </w:rPr>
        <w:t xml:space="preserve">in </w:t>
      </w:r>
      <w:del w:id="352" w:author="Darina" w:date="2023-02-08T10:29:00Z">
        <w:r w:rsidR="00F4265D" w:rsidRPr="00C414C5" w:rsidDel="00DC1682">
          <w:rPr>
            <w:rFonts w:cstheme="minorHAnsi"/>
          </w:rPr>
          <w:delText>u</w:delText>
        </w:r>
      </w:del>
      <w:ins w:id="353" w:author="Darina" w:date="2023-02-08T10:29:00Z">
        <w:r w:rsidR="00DC1682">
          <w:rPr>
            <w:rFonts w:cstheme="minorHAnsi"/>
          </w:rPr>
          <w:t>U</w:t>
        </w:r>
      </w:ins>
      <w:r w:rsidR="00F4265D" w:rsidRPr="00C414C5">
        <w:rPr>
          <w:rFonts w:cstheme="minorHAnsi"/>
        </w:rPr>
        <w:t xml:space="preserve">ser </w:t>
      </w:r>
      <w:del w:id="354" w:author="Darina" w:date="2023-02-08T10:29:00Z">
        <w:r w:rsidR="00F4265D" w:rsidRPr="00C414C5" w:rsidDel="00DC1682">
          <w:rPr>
            <w:rFonts w:cstheme="minorHAnsi"/>
          </w:rPr>
          <w:delText>w</w:delText>
        </w:r>
      </w:del>
      <w:ins w:id="355" w:author="Darina" w:date="2023-02-08T10:29:00Z">
        <w:r w:rsidR="00DC1682">
          <w:rPr>
            <w:rFonts w:cstheme="minorHAnsi"/>
          </w:rPr>
          <w:t>W</w:t>
        </w:r>
      </w:ins>
      <w:r w:rsidR="00F4265D" w:rsidRPr="00C414C5">
        <w:rPr>
          <w:rFonts w:cstheme="minorHAnsi"/>
        </w:rPr>
        <w:t>h</w:t>
      </w:r>
      <w:r w:rsidR="00E60698" w:rsidRPr="00C414C5">
        <w:rPr>
          <w:rFonts w:cstheme="minorHAnsi"/>
        </w:rPr>
        <w:t>o</w:t>
      </w:r>
      <w:r w:rsidR="00F4265D" w:rsidRPr="00C414C5">
        <w:rPr>
          <w:rFonts w:cstheme="minorHAnsi"/>
        </w:rPr>
        <w:t xml:space="preserve"> is </w:t>
      </w:r>
      <w:del w:id="356" w:author="Darina" w:date="2023-02-08T10:29:00Z">
        <w:r w:rsidR="00F4265D" w:rsidRPr="00C414C5" w:rsidDel="00DC1682">
          <w:rPr>
            <w:rFonts w:cstheme="minorHAnsi"/>
            <w:bCs/>
          </w:rPr>
          <w:delText>n</w:delText>
        </w:r>
      </w:del>
      <w:ins w:id="357" w:author="Darina" w:date="2023-02-08T10:29:00Z">
        <w:r w:rsidR="00DC1682">
          <w:rPr>
            <w:rFonts w:cstheme="minorHAnsi"/>
            <w:bCs/>
          </w:rPr>
          <w:t>N</w:t>
        </w:r>
      </w:ins>
      <w:r w:rsidR="00F4265D" w:rsidRPr="00C414C5">
        <w:rPr>
          <w:rFonts w:cstheme="minorHAnsi"/>
          <w:bCs/>
        </w:rPr>
        <w:t>ot</w:t>
      </w:r>
      <w:r w:rsidR="00F4265D" w:rsidRPr="00C414C5">
        <w:rPr>
          <w:rFonts w:cstheme="minorHAnsi"/>
        </w:rPr>
        <w:t xml:space="preserve"> the </w:t>
      </w:r>
      <w:del w:id="358" w:author="Darina" w:date="2023-02-08T10:29:00Z">
        <w:r w:rsidR="00F4265D" w:rsidRPr="00C414C5" w:rsidDel="00DC1682">
          <w:rPr>
            <w:rFonts w:cstheme="minorHAnsi"/>
          </w:rPr>
          <w:delText>c</w:delText>
        </w:r>
      </w:del>
      <w:ins w:id="359" w:author="Darina" w:date="2023-02-08T10:29:00Z">
        <w:r w:rsidR="00DC1682">
          <w:rPr>
            <w:rFonts w:cstheme="minorHAnsi"/>
          </w:rPr>
          <w:t>C</w:t>
        </w:r>
      </w:ins>
      <w:r w:rsidR="00F4265D" w:rsidRPr="00C414C5">
        <w:rPr>
          <w:rFonts w:cstheme="minorHAnsi"/>
        </w:rPr>
        <w:t xml:space="preserve">urrent </w:t>
      </w:r>
      <w:del w:id="360" w:author="Darina" w:date="2023-02-08T10:29:00Z">
        <w:r w:rsidDel="00DC1682">
          <w:rPr>
            <w:rFonts w:cstheme="minorHAnsi"/>
            <w:bCs/>
          </w:rPr>
          <w:delText>p</w:delText>
        </w:r>
      </w:del>
      <w:ins w:id="361" w:author="Darina" w:date="2023-02-08T10:29:00Z">
        <w:r w:rsidR="00DC1682">
          <w:rPr>
            <w:rFonts w:cstheme="minorHAnsi"/>
            <w:bCs/>
          </w:rPr>
          <w:t>P</w:t>
        </w:r>
      </w:ins>
      <w:r>
        <w:rPr>
          <w:rFonts w:cstheme="minorHAnsi"/>
          <w:bCs/>
        </w:rPr>
        <w:t>hoto</w:t>
      </w:r>
      <w:r w:rsidR="00F4265D" w:rsidRPr="00C414C5">
        <w:rPr>
          <w:rFonts w:cstheme="minorHAnsi"/>
        </w:rPr>
        <w:t xml:space="preserve"> </w:t>
      </w:r>
      <w:del w:id="362" w:author="Darina" w:date="2023-02-08T10:29:00Z">
        <w:r w:rsidR="00F4265D" w:rsidRPr="00C414C5" w:rsidDel="00DC1682">
          <w:rPr>
            <w:rFonts w:cstheme="minorHAnsi"/>
            <w:bCs/>
          </w:rPr>
          <w:delText>o</w:delText>
        </w:r>
      </w:del>
      <w:ins w:id="363" w:author="Darina" w:date="2023-02-08T10:29:00Z">
        <w:r w:rsidR="00DC1682">
          <w:rPr>
            <w:rFonts w:cstheme="minorHAnsi"/>
            <w:bCs/>
          </w:rPr>
          <w:t>O</w:t>
        </w:r>
      </w:ins>
      <w:r w:rsidR="00F4265D" w:rsidRPr="00C414C5">
        <w:rPr>
          <w:rFonts w:cstheme="minorHAnsi"/>
          <w:bCs/>
        </w:rPr>
        <w:t>wner</w:t>
      </w:r>
      <w:r w:rsidR="00F4265D" w:rsidRPr="00C414C5">
        <w:rPr>
          <w:rFonts w:cstheme="minorHAnsi"/>
        </w:rPr>
        <w:t>)</w:t>
      </w:r>
    </w:p>
    <w:p w14:paraId="395216EE" w14:textId="2370DCFB" w:rsidR="000138DE" w:rsidRDefault="00332321" w:rsidP="00332321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</w:t>
      </w:r>
      <w:del w:id="364" w:author="Darina" w:date="2023-02-07T21:52:00Z">
        <w:r w:rsidRPr="00332321" w:rsidDel="002D5E29">
          <w:rPr>
            <w:rStyle w:val="jlqj4b"/>
            <w:lang w:val="en"/>
          </w:rPr>
          <w:delText xml:space="preserve">current </w:delText>
        </w:r>
      </w:del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ins w:id="365" w:author="Darina" w:date="2023-02-07T21:52:00Z">
        <w:r w:rsidR="002D5E29">
          <w:rPr>
            <w:rStyle w:val="jlqj4b"/>
            <w:lang w:val="en"/>
          </w:rPr>
          <w:t xml:space="preserve">current </w:t>
        </w:r>
      </w:ins>
      <w:r w:rsidR="00297170">
        <w:rPr>
          <w:rStyle w:val="jlqj4b"/>
          <w:lang w:val="en"/>
        </w:rPr>
        <w:t>photo</w:t>
      </w:r>
      <w:r w:rsidRPr="00332321">
        <w:rPr>
          <w:rStyle w:val="jlqj4b"/>
          <w:lang w:val="en"/>
        </w:rPr>
        <w:t xml:space="preserve"> </w:t>
      </w:r>
      <w:r w:rsidR="00C414C5">
        <w:rPr>
          <w:rStyle w:val="jlqj4b"/>
          <w:lang w:val="en"/>
        </w:rPr>
        <w:t>post</w:t>
      </w:r>
      <w:r w:rsidRPr="00332321">
        <w:rPr>
          <w:rStyle w:val="jlqj4b"/>
          <w:lang w:val="en"/>
        </w:rPr>
        <w:t xml:space="preserve"> </w:t>
      </w:r>
      <w:del w:id="366" w:author="Darina" w:date="2023-02-07T21:50:00Z">
        <w:r w:rsidRPr="00332321" w:rsidDel="002D5E29">
          <w:rPr>
            <w:rStyle w:val="jlqj4b"/>
            <w:lang w:val="en"/>
          </w:rPr>
          <w:delText xml:space="preserve">must </w:delText>
        </w:r>
      </w:del>
      <w:ins w:id="367" w:author="Darina" w:date="2023-02-07T21:50:00Z">
        <w:r w:rsidR="002D5E29">
          <w:rPr>
            <w:rStyle w:val="jlqj4b"/>
          </w:rPr>
          <w:t>should</w:t>
        </w:r>
        <w:r w:rsidR="002D5E29" w:rsidRPr="00332321">
          <w:rPr>
            <w:rStyle w:val="jlqj4b"/>
            <w:lang w:val="en"/>
          </w:rPr>
          <w:t xml:space="preserve"> </w:t>
        </w:r>
      </w:ins>
      <w:r w:rsidRPr="00332321">
        <w:rPr>
          <w:rStyle w:val="jlqj4b"/>
          <w:lang w:val="en"/>
        </w:rPr>
        <w:t xml:space="preserve">be able </w:t>
      </w:r>
      <w:r w:rsidRPr="00332321">
        <w:rPr>
          <w:rStyle w:val="jlqj4b"/>
          <w:b/>
          <w:lang w:val="en"/>
        </w:rPr>
        <w:t xml:space="preserve">to </w:t>
      </w:r>
      <w:r w:rsidR="00297170">
        <w:rPr>
          <w:rStyle w:val="jlqj4b"/>
          <w:b/>
          <w:lang w:val="en"/>
        </w:rPr>
        <w:t>comment</w:t>
      </w:r>
      <w:r w:rsidR="00C414C5">
        <w:rPr>
          <w:rStyle w:val="jlqj4b"/>
          <w:b/>
          <w:lang w:val="en"/>
        </w:rPr>
        <w:t xml:space="preserve"> the </w:t>
      </w:r>
      <w:r w:rsidR="00297170">
        <w:rPr>
          <w:rStyle w:val="jlqj4b"/>
          <w:b/>
          <w:lang w:val="en"/>
        </w:rPr>
        <w:t>photo</w:t>
      </w:r>
      <w:del w:id="368" w:author="Darina" w:date="2023-02-07T21:52:00Z">
        <w:r w:rsidR="00C414C5" w:rsidDel="002D5E29">
          <w:rPr>
            <w:rStyle w:val="jlqj4b"/>
            <w:b/>
            <w:lang w:val="en"/>
          </w:rPr>
          <w:delText xml:space="preserve"> </w:delText>
        </w:r>
        <w:r w:rsidRPr="00332321" w:rsidDel="002D5E29">
          <w:rPr>
            <w:rStyle w:val="jlqj4b"/>
            <w:lang w:val="en"/>
          </w:rPr>
          <w:delText>(if any)</w:delText>
        </w:r>
      </w:del>
      <w:r w:rsidRPr="00332321">
        <w:rPr>
          <w:rStyle w:val="jlqj4b"/>
          <w:lang w:val="en"/>
        </w:rPr>
        <w:t xml:space="preserve">. </w:t>
      </w:r>
    </w:p>
    <w:p w14:paraId="7FF5C5A5" w14:textId="48B81867" w:rsidR="00FF472F" w:rsidRPr="00FF472F" w:rsidRDefault="002D5E29" w:rsidP="00332321">
      <w:pPr>
        <w:rPr>
          <w:rStyle w:val="jlqj4b"/>
          <w:rFonts w:cstheme="minorHAnsi"/>
        </w:rPr>
      </w:pPr>
      <w:ins w:id="369" w:author="Darina" w:date="2023-02-07T21:53:00Z">
        <w:r>
          <w:rPr>
            <w:rStyle w:val="jlqj4b"/>
            <w:lang w:val="en"/>
          </w:rPr>
          <w:t xml:space="preserve">When </w:t>
        </w:r>
      </w:ins>
      <w:del w:id="370" w:author="Darina" w:date="2023-02-07T21:53:00Z">
        <w:r w:rsidR="000138DE" w:rsidRPr="000138DE" w:rsidDel="002D5E29">
          <w:rPr>
            <w:rStyle w:val="jlqj4b"/>
            <w:lang w:val="en"/>
          </w:rPr>
          <w:delText xml:space="preserve">If </w:delText>
        </w:r>
      </w:del>
      <w:ins w:id="371" w:author="Darina" w:date="2023-02-07T21:50:00Z">
        <w:r>
          <w:rPr>
            <w:rStyle w:val="jlqj4b"/>
            <w:lang w:val="en"/>
          </w:rPr>
          <w:t>t</w:t>
        </w:r>
      </w:ins>
      <w:r w:rsidR="000138DE" w:rsidRPr="000138DE">
        <w:rPr>
          <w:rStyle w:val="jlqj4b"/>
          <w:lang w:val="en"/>
        </w:rPr>
        <w:t>he</w:t>
      </w:r>
      <w:ins w:id="372" w:author="Darina" w:date="2023-02-07T21:50:00Z">
        <w:r>
          <w:rPr>
            <w:rStyle w:val="jlqj4b"/>
            <w:lang w:val="en"/>
          </w:rPr>
          <w:t>y</w:t>
        </w:r>
      </w:ins>
      <w:r w:rsidR="000138DE" w:rsidRPr="000138DE">
        <w:rPr>
          <w:rStyle w:val="jlqj4b"/>
          <w:lang w:val="en"/>
        </w:rPr>
        <w:t xml:space="preserve"> </w:t>
      </w:r>
      <w:del w:id="373" w:author="Darina" w:date="2023-02-07T21:53:00Z">
        <w:r w:rsidR="000138DE" w:rsidRPr="000138DE" w:rsidDel="002D5E29">
          <w:rPr>
            <w:rStyle w:val="jlqj4b"/>
            <w:lang w:val="en"/>
          </w:rPr>
          <w:delText>manage</w:delText>
        </w:r>
      </w:del>
      <w:del w:id="374" w:author="Darina" w:date="2023-02-07T21:50:00Z">
        <w:r w:rsidR="000138DE" w:rsidRPr="000138DE" w:rsidDel="002D5E29">
          <w:rPr>
            <w:rStyle w:val="jlqj4b"/>
            <w:lang w:val="en"/>
          </w:rPr>
          <w:delText>s</w:delText>
        </w:r>
      </w:del>
      <w:del w:id="375" w:author="Darina" w:date="2023-02-07T21:53:00Z">
        <w:r w:rsidR="00B0208E" w:rsidRPr="00A94C93" w:rsidDel="002D5E29">
          <w:rPr>
            <w:rFonts w:cstheme="minorHAnsi"/>
          </w:rPr>
          <w:delText xml:space="preserve"> to </w:delText>
        </w:r>
      </w:del>
      <w:ins w:id="376" w:author="Darina" w:date="2023-02-07T21:54:00Z">
        <w:r>
          <w:rPr>
            <w:rFonts w:cstheme="minorHAnsi"/>
          </w:rPr>
          <w:t xml:space="preserve"> </w:t>
        </w:r>
        <w:r w:rsidRPr="002D5E29">
          <w:rPr>
            <w:rFonts w:cstheme="minorHAnsi"/>
            <w:b/>
            <w:bCs/>
            <w:rPrChange w:id="377" w:author="Darina" w:date="2023-02-07T21:54:00Z">
              <w:rPr>
                <w:rFonts w:cstheme="minorHAnsi"/>
              </w:rPr>
            </w:rPrChange>
          </w:rPr>
          <w:t>click on [Post]</w:t>
        </w:r>
      </w:ins>
      <w:del w:id="378" w:author="Darina" w:date="2023-02-07T21:54:00Z">
        <w:r w:rsidR="00297170" w:rsidDel="002D5E29">
          <w:rPr>
            <w:rFonts w:cstheme="minorHAnsi"/>
            <w:b/>
            <w:bCs/>
          </w:rPr>
          <w:delText>comment</w:delText>
        </w:r>
        <w:r w:rsidR="00C414C5" w:rsidDel="002D5E29">
          <w:rPr>
            <w:rFonts w:cstheme="minorHAnsi"/>
            <w:b/>
            <w:bCs/>
          </w:rPr>
          <w:delText xml:space="preserve"> the </w:delText>
        </w:r>
        <w:r w:rsidR="00297170" w:rsidDel="002D5E29">
          <w:rPr>
            <w:rFonts w:cstheme="minorHAnsi"/>
            <w:b/>
            <w:bCs/>
          </w:rPr>
          <w:delText>photo</w:delText>
        </w:r>
      </w:del>
      <w:del w:id="379" w:author="Darina" w:date="2023-02-07T21:53:00Z">
        <w:r w:rsidR="00A97D09" w:rsidDel="002D5E29">
          <w:rPr>
            <w:rFonts w:cstheme="minorHAnsi"/>
            <w:b/>
            <w:bCs/>
          </w:rPr>
          <w:delText xml:space="preserve"> successfully</w:delText>
        </w:r>
      </w:del>
      <w:r w:rsidR="000138DE" w:rsidRPr="000138DE">
        <w:rPr>
          <w:rStyle w:val="jlqj4b"/>
          <w:lang w:val="en"/>
        </w:rPr>
        <w:t xml:space="preserve">, </w:t>
      </w:r>
      <w:ins w:id="380" w:author="Darina" w:date="2023-02-07T21:50:00Z">
        <w:r>
          <w:rPr>
            <w:rStyle w:val="jlqj4b"/>
            <w:lang w:val="en"/>
          </w:rPr>
          <w:t>their</w:t>
        </w:r>
      </w:ins>
      <w:del w:id="381" w:author="Darina" w:date="2023-02-07T21:50:00Z">
        <w:r w:rsidR="00FF472F" w:rsidDel="002D5E29">
          <w:rPr>
            <w:rStyle w:val="jlqj4b"/>
            <w:lang w:val="en"/>
          </w:rPr>
          <w:delText>his</w:delText>
        </w:r>
      </w:del>
      <w:r w:rsidR="00B0208E">
        <w:rPr>
          <w:rStyle w:val="jlqj4b"/>
          <w:lang w:val="en"/>
        </w:rPr>
        <w:t xml:space="preserve"> </w:t>
      </w:r>
      <w:r w:rsidR="00B0208E" w:rsidRPr="00B0208E">
        <w:rPr>
          <w:rStyle w:val="jlqj4b"/>
          <w:b/>
          <w:bCs/>
          <w:lang w:val="en"/>
        </w:rPr>
        <w:t>user</w:t>
      </w:r>
      <w:ins w:id="382" w:author="Darina" w:date="2023-02-07T21:53:00Z">
        <w:r>
          <w:rPr>
            <w:rStyle w:val="jlqj4b"/>
            <w:b/>
            <w:bCs/>
            <w:lang w:val="en"/>
          </w:rPr>
          <w:t xml:space="preserve"> </w:t>
        </w:r>
      </w:ins>
      <w:r w:rsidR="00B0208E" w:rsidRPr="00B0208E">
        <w:rPr>
          <w:rStyle w:val="jlqj4b"/>
          <w:b/>
          <w:bCs/>
          <w:lang w:val="en"/>
        </w:rPr>
        <w:t>I</w:t>
      </w:r>
      <w:ins w:id="383" w:author="Darina" w:date="2023-02-07T21:53:00Z">
        <w:r>
          <w:rPr>
            <w:rStyle w:val="jlqj4b"/>
            <w:b/>
            <w:bCs/>
            <w:lang w:val="en"/>
          </w:rPr>
          <w:t>D</w:t>
        </w:r>
      </w:ins>
      <w:del w:id="384" w:author="Darina" w:date="2023-02-07T21:53:00Z">
        <w:r w:rsidR="00B0208E" w:rsidRPr="00B0208E" w:rsidDel="002D5E29">
          <w:rPr>
            <w:rStyle w:val="jlqj4b"/>
            <w:b/>
            <w:bCs/>
            <w:lang w:val="en"/>
          </w:rPr>
          <w:delText>d</w:delText>
        </w:r>
      </w:del>
      <w:r w:rsidR="00297170">
        <w:rPr>
          <w:rStyle w:val="jlqj4b"/>
          <w:lang w:val="en"/>
        </w:rPr>
        <w:t xml:space="preserve"> and </w:t>
      </w:r>
      <w:r w:rsidR="00297170">
        <w:rPr>
          <w:rStyle w:val="jlqj4b"/>
          <w:b/>
          <w:bCs/>
          <w:lang w:val="en"/>
        </w:rPr>
        <w:t xml:space="preserve">comment </w:t>
      </w:r>
      <w:del w:id="385" w:author="Darina" w:date="2023-02-07T21:54:00Z">
        <w:r w:rsidR="000138DE" w:rsidRPr="000138DE" w:rsidDel="002D5E29">
          <w:rPr>
            <w:rStyle w:val="jlqj4b"/>
            <w:lang w:val="en"/>
          </w:rPr>
          <w:delText xml:space="preserve">must </w:delText>
        </w:r>
      </w:del>
      <w:ins w:id="386" w:author="Darina" w:date="2023-02-07T21:54:00Z">
        <w:r>
          <w:rPr>
            <w:rStyle w:val="jlqj4b"/>
            <w:lang w:val="en"/>
          </w:rPr>
          <w:t>should</w:t>
        </w:r>
        <w:r w:rsidRPr="000138DE">
          <w:rPr>
            <w:rStyle w:val="jlqj4b"/>
            <w:lang w:val="en"/>
          </w:rPr>
          <w:t xml:space="preserve"> </w:t>
        </w:r>
      </w:ins>
      <w:r w:rsidR="000138DE" w:rsidRPr="000138DE">
        <w:rPr>
          <w:rStyle w:val="jlqj4b"/>
          <w:lang w:val="en"/>
        </w:rPr>
        <w:t xml:space="preserve">be added to the </w:t>
      </w:r>
      <w:del w:id="387" w:author="Darina" w:date="2023-02-07T21:55:00Z">
        <w:r w:rsidR="00F13DE5" w:rsidDel="002D5E29">
          <w:rPr>
            <w:rStyle w:val="jlqj4b"/>
            <w:lang w:val="en"/>
          </w:rPr>
          <w:delText xml:space="preserve">collection </w:delText>
        </w:r>
        <w:r w:rsidR="00B0208E" w:rsidDel="002D5E29">
          <w:rPr>
            <w:rStyle w:val="jlqj4b"/>
            <w:lang w:val="en"/>
          </w:rPr>
          <w:delText xml:space="preserve">of </w:delText>
        </w:r>
      </w:del>
      <w:del w:id="388" w:author="Darina" w:date="2023-02-07T21:54:00Z">
        <w:r w:rsidR="00297170" w:rsidDel="002D5E29">
          <w:rPr>
            <w:rFonts w:cstheme="minorHAnsi"/>
            <w:b/>
            <w:noProof/>
          </w:rPr>
          <w:delText>C</w:delText>
        </w:r>
      </w:del>
      <w:ins w:id="389" w:author="Darina" w:date="2023-02-07T21:54:00Z">
        <w:r>
          <w:rPr>
            <w:rFonts w:cstheme="minorHAnsi"/>
            <w:b/>
            <w:noProof/>
          </w:rPr>
          <w:t>c</w:t>
        </w:r>
      </w:ins>
      <w:r w:rsidR="00297170">
        <w:rPr>
          <w:rFonts w:cstheme="minorHAnsi"/>
          <w:b/>
          <w:noProof/>
        </w:rPr>
        <w:t>omment</w:t>
      </w:r>
      <w:r w:rsidR="00C414C5">
        <w:rPr>
          <w:rFonts w:cstheme="minorHAnsi"/>
          <w:b/>
          <w:noProof/>
        </w:rPr>
        <w:t>List</w:t>
      </w:r>
      <w:r w:rsidR="00C414C5" w:rsidRPr="00EC56E7">
        <w:rPr>
          <w:rFonts w:cstheme="minorHAnsi"/>
          <w:b/>
          <w:noProof/>
        </w:rPr>
        <w:t xml:space="preserve"> </w:t>
      </w:r>
      <w:ins w:id="390" w:author="Darina" w:date="2023-02-07T21:55:00Z">
        <w:r w:rsidRPr="002D5E29">
          <w:rPr>
            <w:rFonts w:cstheme="minorHAnsi"/>
            <w:bCs/>
            <w:noProof/>
            <w:rPrChange w:id="391" w:author="Darina" w:date="2023-02-07T21:55:00Z">
              <w:rPr>
                <w:rFonts w:cstheme="minorHAnsi"/>
                <w:b/>
                <w:noProof/>
              </w:rPr>
            </w:rPrChange>
          </w:rPr>
          <w:t xml:space="preserve">collection </w:t>
        </w:r>
        <w:r>
          <w:rPr>
            <w:rFonts w:cstheme="minorHAnsi"/>
          </w:rPr>
          <w:t xml:space="preserve">of the photo </w:t>
        </w:r>
      </w:ins>
      <w:r w:rsidR="00FF472F">
        <w:rPr>
          <w:rFonts w:cstheme="minorHAnsi"/>
        </w:rPr>
        <w:t>and</w:t>
      </w:r>
      <w:ins w:id="392" w:author="Darina" w:date="2023-02-07T21:55:00Z">
        <w:r>
          <w:rPr>
            <w:rFonts w:cstheme="minorHAnsi"/>
          </w:rPr>
          <w:t xml:space="preserve"> the user should be </w:t>
        </w:r>
      </w:ins>
      <w:del w:id="393" w:author="Darina" w:date="2023-02-07T21:55:00Z">
        <w:r w:rsidR="00FF472F" w:rsidDel="002D5E29">
          <w:rPr>
            <w:rFonts w:cstheme="minorHAnsi"/>
          </w:rPr>
          <w:delText xml:space="preserve"> </w:delText>
        </w:r>
      </w:del>
      <w:r w:rsidR="00FF472F" w:rsidRPr="00A94C93">
        <w:rPr>
          <w:rFonts w:cstheme="minorHAnsi"/>
          <w:b/>
          <w:bCs/>
        </w:rPr>
        <w:t>redirect</w:t>
      </w:r>
      <w:ins w:id="394" w:author="Darina" w:date="2023-02-07T21:55:00Z">
        <w:r>
          <w:rPr>
            <w:rFonts w:cstheme="minorHAnsi"/>
            <w:b/>
            <w:bCs/>
          </w:rPr>
          <w:t>ed</w:t>
        </w:r>
      </w:ins>
      <w:r w:rsidR="00FF472F" w:rsidRPr="00A94C93">
        <w:rPr>
          <w:rFonts w:cstheme="minorHAnsi"/>
        </w:rPr>
        <w:t xml:space="preserve"> </w:t>
      </w:r>
      <w:del w:id="395" w:author="Darina" w:date="2023-02-07T21:55:00Z">
        <w:r w:rsidR="00FF472F" w:rsidRPr="00A94C93" w:rsidDel="002D5E29">
          <w:rPr>
            <w:rFonts w:cstheme="minorHAnsi"/>
          </w:rPr>
          <w:delText xml:space="preserve">the user </w:delText>
        </w:r>
      </w:del>
      <w:r w:rsidR="00FF472F" w:rsidRPr="00A94C93">
        <w:rPr>
          <w:rFonts w:cstheme="minorHAnsi"/>
        </w:rPr>
        <w:t xml:space="preserve">to the </w:t>
      </w:r>
      <w:del w:id="396" w:author="Darina" w:date="2023-02-07T21:55:00Z">
        <w:r w:rsidR="00FF472F" w:rsidRPr="00A94C93" w:rsidDel="002D5E29">
          <w:rPr>
            <w:rFonts w:cstheme="minorHAnsi"/>
            <w:b/>
            <w:bCs/>
          </w:rPr>
          <w:delText>D</w:delText>
        </w:r>
      </w:del>
      <w:ins w:id="397" w:author="Darina" w:date="2023-02-07T21:55:00Z">
        <w:r>
          <w:rPr>
            <w:rFonts w:cstheme="minorHAnsi"/>
            <w:b/>
            <w:bCs/>
          </w:rPr>
          <w:t>d</w:t>
        </w:r>
      </w:ins>
      <w:r w:rsidR="00FF472F" w:rsidRPr="00A94C93">
        <w:rPr>
          <w:rFonts w:cstheme="minorHAnsi"/>
          <w:b/>
          <w:bCs/>
        </w:rPr>
        <w:t>etails</w:t>
      </w:r>
      <w:r w:rsidR="00FF472F" w:rsidRPr="00A94C93">
        <w:rPr>
          <w:rFonts w:cstheme="minorHAnsi"/>
        </w:rPr>
        <w:t xml:space="preserve"> page for the current</w:t>
      </w:r>
      <w:r w:rsidR="00297170">
        <w:rPr>
          <w:rStyle w:val="jlqj4b"/>
          <w:b/>
          <w:lang w:val="en"/>
        </w:rPr>
        <w:t xml:space="preserve"> photo</w:t>
      </w:r>
      <w:r w:rsidR="00C414C5">
        <w:rPr>
          <w:rStyle w:val="jlqj4b"/>
          <w:b/>
          <w:lang w:val="en"/>
        </w:rPr>
        <w:t xml:space="preserve"> post</w:t>
      </w:r>
      <w:r w:rsidR="00FF472F" w:rsidRPr="00A94C93">
        <w:rPr>
          <w:rFonts w:cstheme="minorHAnsi"/>
        </w:rPr>
        <w:t>.</w:t>
      </w:r>
    </w:p>
    <w:p w14:paraId="3263D3C7" w14:textId="0B507D15" w:rsidR="00F4265D" w:rsidRDefault="00297170" w:rsidP="00332321">
      <w:pPr>
        <w:rPr>
          <w:rStyle w:val="jlqj4b"/>
          <w:b/>
          <w:bCs/>
          <w:lang w:val="en"/>
        </w:rPr>
      </w:pPr>
      <w:r w:rsidRPr="00297170">
        <w:rPr>
          <w:rStyle w:val="jlqj4b"/>
          <w:b/>
          <w:bCs/>
          <w:lang w:val="en"/>
        </w:rPr>
        <w:t>Every logged</w:t>
      </w:r>
      <w:ins w:id="398" w:author="Darina" w:date="2023-02-07T21:55:00Z">
        <w:r w:rsidR="002D5E29">
          <w:rPr>
            <w:rStyle w:val="jlqj4b"/>
            <w:b/>
            <w:bCs/>
            <w:lang w:val="en"/>
          </w:rPr>
          <w:t>-</w:t>
        </w:r>
      </w:ins>
      <w:del w:id="399" w:author="Darina" w:date="2023-02-07T21:55:00Z">
        <w:r w:rsidRPr="00297170" w:rsidDel="002D5E29">
          <w:rPr>
            <w:rStyle w:val="jlqj4b"/>
            <w:b/>
            <w:bCs/>
            <w:lang w:val="en"/>
          </w:rPr>
          <w:delText xml:space="preserve"> </w:delText>
        </w:r>
      </w:del>
      <w:r w:rsidRPr="00297170">
        <w:rPr>
          <w:rStyle w:val="jlqj4b"/>
          <w:b/>
          <w:bCs/>
          <w:lang w:val="en"/>
        </w:rPr>
        <w:t xml:space="preserve">in user who is not the current photo owner can comment </w:t>
      </w:r>
      <w:ins w:id="400" w:author="Darina" w:date="2023-02-07T21:56:00Z">
        <w:r w:rsidR="0028486B">
          <w:rPr>
            <w:rStyle w:val="jlqj4b"/>
            <w:b/>
            <w:bCs/>
            <w:lang w:val="en"/>
          </w:rPr>
          <w:t>as many times as they want</w:t>
        </w:r>
      </w:ins>
      <w:del w:id="401" w:author="Darina" w:date="2023-02-07T21:56:00Z">
        <w:r w:rsidRPr="00297170" w:rsidDel="0028486B">
          <w:rPr>
            <w:rStyle w:val="jlqj4b"/>
            <w:b/>
            <w:bCs/>
            <w:lang w:val="en"/>
          </w:rPr>
          <w:delText>on one photo how many times he wants</w:delText>
        </w:r>
      </w:del>
      <w:r w:rsidRPr="00297170">
        <w:rPr>
          <w:rStyle w:val="jlqj4b"/>
          <w:b/>
          <w:bCs/>
          <w:lang w:val="en"/>
        </w:rPr>
        <w:t>.</w:t>
      </w:r>
    </w:p>
    <w:p w14:paraId="7471E4DE" w14:textId="630F82D9" w:rsidR="00927389" w:rsidRPr="00297170" w:rsidRDefault="00927389" w:rsidP="00332321">
      <w:pPr>
        <w:rPr>
          <w:rStyle w:val="jlqj4b"/>
          <w:b/>
          <w:bCs/>
        </w:rPr>
      </w:pPr>
      <w:commentRangeStart w:id="402"/>
      <w:r w:rsidRPr="00927389">
        <w:rPr>
          <w:rStyle w:val="jlqj4b"/>
          <w:b/>
          <w:bCs/>
          <w:noProof/>
        </w:rPr>
        <w:lastRenderedPageBreak/>
        <w:drawing>
          <wp:inline distT="0" distB="0" distL="0" distR="0" wp14:anchorId="651BB7FD" wp14:editId="7AD24BC1">
            <wp:extent cx="6626225" cy="4558665"/>
            <wp:effectExtent l="19050" t="19050" r="22225" b="13335"/>
            <wp:docPr id="34" name="Картина 34" descr="Картина, която съдържа текст, куче, бозай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, куче, бозайник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58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commentRangeEnd w:id="402"/>
      <w:r w:rsidR="00E67E39">
        <w:rPr>
          <w:rStyle w:val="CommentReference"/>
        </w:rPr>
        <w:commentReference w:id="402"/>
      </w:r>
    </w:p>
    <w:p w14:paraId="050DA597" w14:textId="22784D4C" w:rsidR="00357C76" w:rsidRDefault="00197452" w:rsidP="00EC56E7">
      <w:pPr>
        <w:pStyle w:val="Heading4"/>
        <w:rPr>
          <w:noProof/>
        </w:rPr>
      </w:pPr>
      <w:r>
        <w:t>Add</w:t>
      </w:r>
      <w:r w:rsidR="00F4265D" w:rsidRPr="00EC56E7">
        <w:t xml:space="preserve"> </w:t>
      </w:r>
      <w:r>
        <w:t xml:space="preserve">Photo </w:t>
      </w:r>
      <w:r w:rsidR="00357C76" w:rsidRPr="00EC56E7">
        <w:rPr>
          <w:noProof/>
        </w:rPr>
        <w:t>(</w:t>
      </w:r>
      <w:r w:rsidR="00357C76" w:rsidRPr="00EC56E7">
        <w:t>Logged</w:t>
      </w:r>
      <w:del w:id="403" w:author="Darina" w:date="2023-02-07T21:56:00Z">
        <w:r w:rsidR="00357C76" w:rsidRPr="00EC56E7" w:rsidDel="0028486B">
          <w:delText xml:space="preserve"> </w:delText>
        </w:r>
      </w:del>
      <w:ins w:id="404" w:author="Darina" w:date="2023-02-07T21:56:00Z">
        <w:r w:rsidR="0028486B">
          <w:t>-</w:t>
        </w:r>
      </w:ins>
      <w:r w:rsidR="00357C76" w:rsidRPr="00EC56E7">
        <w:t>in User</w:t>
      </w:r>
      <w:r w:rsidR="00357C76" w:rsidRPr="00EC56E7">
        <w:rPr>
          <w:noProof/>
        </w:rPr>
        <w:t>)</w:t>
      </w:r>
      <w:del w:id="405" w:author="Darina" w:date="2023-02-07T23:23:00Z">
        <w:r w:rsidR="00F42D5E" w:rsidRPr="00F4265D" w:rsidDel="00E67E39">
          <w:rPr>
            <w:noProof/>
          </w:rPr>
          <w:delText xml:space="preserve"> </w:delText>
        </w:r>
      </w:del>
    </w:p>
    <w:p w14:paraId="5B229D0D" w14:textId="57A9DA6F" w:rsidR="00B83335" w:rsidRDefault="006D2F1B" w:rsidP="00357C76">
      <w:r>
        <w:t xml:space="preserve">The </w:t>
      </w:r>
      <w:del w:id="406" w:author="Darina" w:date="2023-02-07T21:56:00Z">
        <w:r w:rsidR="00197452" w:rsidDel="0028486B">
          <w:rPr>
            <w:b/>
          </w:rPr>
          <w:delText>A</w:delText>
        </w:r>
      </w:del>
      <w:ins w:id="407" w:author="Darina" w:date="2023-02-07T21:56:00Z">
        <w:r w:rsidR="0028486B">
          <w:rPr>
            <w:b/>
          </w:rPr>
          <w:t>a</w:t>
        </w:r>
      </w:ins>
      <w:r w:rsidR="00197452">
        <w:rPr>
          <w:b/>
        </w:rPr>
        <w:t>dd</w:t>
      </w:r>
      <w:r w:rsidRPr="006D2F1B">
        <w:rPr>
          <w:b/>
        </w:rPr>
        <w:t xml:space="preserve"> </w:t>
      </w:r>
      <w:r>
        <w:t xml:space="preserve">page is available to </w:t>
      </w:r>
      <w:r w:rsidRPr="0073427C">
        <w:rPr>
          <w:b/>
          <w:bCs/>
        </w:rPr>
        <w:t>logged-in users</w:t>
      </w:r>
      <w:r>
        <w:t xml:space="preserve">. It contains a form for adding </w:t>
      </w:r>
      <w:r w:rsidR="00A97D09">
        <w:t xml:space="preserve">a </w:t>
      </w:r>
      <w:r>
        <w:t xml:space="preserve">new </w:t>
      </w:r>
      <w:r w:rsidR="00197452">
        <w:t>photo</w:t>
      </w:r>
      <w:r w:rsidR="00EC56E7">
        <w:t xml:space="preserve"> post</w:t>
      </w:r>
      <w:r>
        <w:t xml:space="preserve">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del w:id="408" w:author="Darina" w:date="2023-02-07T21:57:00Z">
        <w:r w:rsidR="00197452" w:rsidDel="0028486B">
          <w:rPr>
            <w:rFonts w:cstheme="minorHAnsi"/>
            <w:b/>
            <w:bCs/>
          </w:rPr>
          <w:delText>C</w:delText>
        </w:r>
      </w:del>
      <w:ins w:id="409" w:author="Darina" w:date="2023-02-07T21:57:00Z">
        <w:r w:rsidR="0028486B">
          <w:rPr>
            <w:rFonts w:cstheme="minorHAnsi"/>
            <w:b/>
            <w:bCs/>
          </w:rPr>
          <w:t>c</w:t>
        </w:r>
      </w:ins>
      <w:r w:rsidR="00197452">
        <w:rPr>
          <w:rFonts w:cstheme="minorHAnsi"/>
          <w:b/>
          <w:bCs/>
        </w:rPr>
        <w:t>atalog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page.</w:t>
      </w:r>
    </w:p>
    <w:p w14:paraId="5561D13F" w14:textId="4CA0A0C3" w:rsidR="00FF472F" w:rsidRPr="00FF472F" w:rsidRDefault="00197452" w:rsidP="00357C76">
      <w:pPr>
        <w:rPr>
          <w:lang w:val="bg-BG"/>
        </w:rPr>
      </w:pPr>
      <w:r w:rsidRPr="00197452">
        <w:rPr>
          <w:noProof/>
          <w:lang w:val="bg-BG"/>
        </w:rPr>
        <w:drawing>
          <wp:inline distT="0" distB="0" distL="0" distR="0" wp14:anchorId="4944482F" wp14:editId="5525B336">
            <wp:extent cx="6626225" cy="3078480"/>
            <wp:effectExtent l="19050" t="19050" r="22225" b="2667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29E81A" w14:textId="1188CC83" w:rsidR="00493FC8" w:rsidRPr="004D7FAE" w:rsidRDefault="00493FC8" w:rsidP="00493FC8">
      <w:pPr>
        <w:pStyle w:val="Heading4"/>
        <w:rPr>
          <w:rFonts w:cstheme="minorHAnsi"/>
        </w:rPr>
      </w:pPr>
      <w:r w:rsidRPr="004D7FAE">
        <w:rPr>
          <w:rFonts w:cstheme="minorHAnsi"/>
        </w:rPr>
        <w:t xml:space="preserve">Delete </w:t>
      </w:r>
      <w:r w:rsidR="00197452">
        <w:rPr>
          <w:rFonts w:cstheme="minorHAnsi"/>
        </w:rPr>
        <w:t>Photo</w:t>
      </w:r>
      <w:r w:rsidRPr="004D7FAE">
        <w:rPr>
          <w:rFonts w:cstheme="minorHAnsi"/>
        </w:rPr>
        <w:t xml:space="preserve"> (</w:t>
      </w:r>
      <w:del w:id="410" w:author="Darina" w:date="2023-02-08T10:30:00Z">
        <w:r w:rsidRPr="004D7FAE" w:rsidDel="00DC1682">
          <w:rPr>
            <w:rFonts w:cstheme="minorHAnsi"/>
          </w:rPr>
          <w:delText>l</w:delText>
        </w:r>
      </w:del>
      <w:ins w:id="411" w:author="Darina" w:date="2023-02-08T10:30:00Z">
        <w:r w:rsidR="00DC1682">
          <w:rPr>
            <w:rFonts w:cstheme="minorHAnsi"/>
          </w:rPr>
          <w:t>L</w:t>
        </w:r>
      </w:ins>
      <w:r w:rsidRPr="004D7FAE">
        <w:rPr>
          <w:rFonts w:cstheme="minorHAnsi"/>
        </w:rPr>
        <w:t>ogged</w:t>
      </w:r>
      <w:ins w:id="412" w:author="Darina" w:date="2023-02-07T21:57:00Z">
        <w:r w:rsidR="0028486B">
          <w:rPr>
            <w:rFonts w:cstheme="minorHAnsi"/>
          </w:rPr>
          <w:t>-</w:t>
        </w:r>
      </w:ins>
      <w:del w:id="413" w:author="Darina" w:date="2023-02-07T21:57:00Z">
        <w:r w:rsidRPr="004D7FAE" w:rsidDel="0028486B">
          <w:rPr>
            <w:rFonts w:cstheme="minorHAnsi"/>
          </w:rPr>
          <w:delText xml:space="preserve"> </w:delText>
        </w:r>
      </w:del>
      <w:r w:rsidRPr="004D7FAE">
        <w:rPr>
          <w:rFonts w:cstheme="minorHAnsi"/>
        </w:rPr>
        <w:t xml:space="preserve">in </w:t>
      </w:r>
      <w:del w:id="414" w:author="Darina" w:date="2023-02-08T10:30:00Z">
        <w:r w:rsidRPr="004D7FAE" w:rsidDel="00DC1682">
          <w:rPr>
            <w:rFonts w:cstheme="minorHAnsi"/>
          </w:rPr>
          <w:delText>u</w:delText>
        </w:r>
      </w:del>
      <w:ins w:id="415" w:author="Darina" w:date="2023-02-08T10:30:00Z">
        <w:r w:rsidR="00DC1682">
          <w:rPr>
            <w:rFonts w:cstheme="minorHAnsi"/>
          </w:rPr>
          <w:t>U</w:t>
        </w:r>
      </w:ins>
      <w:r w:rsidRPr="004D7FAE">
        <w:rPr>
          <w:rFonts w:cstheme="minorHAnsi"/>
        </w:rPr>
        <w:t xml:space="preserve">ser and </w:t>
      </w:r>
      <w:del w:id="416" w:author="Darina" w:date="2023-02-08T10:30:00Z">
        <w:r w:rsidRPr="004D7FAE" w:rsidDel="00DC1682">
          <w:rPr>
            <w:rFonts w:cstheme="minorHAnsi"/>
          </w:rPr>
          <w:delText>o</w:delText>
        </w:r>
      </w:del>
      <w:ins w:id="417" w:author="Darina" w:date="2023-02-08T10:30:00Z">
        <w:r w:rsidR="00DC1682">
          <w:rPr>
            <w:rFonts w:cstheme="minorHAnsi"/>
          </w:rPr>
          <w:t>O</w:t>
        </w:r>
      </w:ins>
      <w:r w:rsidRPr="004D7FAE">
        <w:rPr>
          <w:rFonts w:cstheme="minorHAnsi"/>
        </w:rPr>
        <w:t xml:space="preserve">wner of the </w:t>
      </w:r>
      <w:del w:id="418" w:author="Darina" w:date="2023-02-08T10:30:00Z">
        <w:r w:rsidRPr="004D7FAE" w:rsidDel="00DC1682">
          <w:rPr>
            <w:rFonts w:cstheme="minorHAnsi"/>
          </w:rPr>
          <w:delText>c</w:delText>
        </w:r>
      </w:del>
      <w:ins w:id="419" w:author="Darina" w:date="2023-02-08T10:30:00Z">
        <w:r w:rsidR="00DC1682">
          <w:rPr>
            <w:rFonts w:cstheme="minorHAnsi"/>
          </w:rPr>
          <w:t>C</w:t>
        </w:r>
      </w:ins>
      <w:r w:rsidRPr="004D7FAE">
        <w:rPr>
          <w:rFonts w:cstheme="minorHAnsi"/>
        </w:rPr>
        <w:t xml:space="preserve">urrent </w:t>
      </w:r>
      <w:del w:id="420" w:author="Darina" w:date="2023-02-08T10:30:00Z">
        <w:r w:rsidR="009F2DA6" w:rsidDel="00DC1682">
          <w:rPr>
            <w:rFonts w:cstheme="minorHAnsi"/>
          </w:rPr>
          <w:delText>p</w:delText>
        </w:r>
      </w:del>
      <w:ins w:id="421" w:author="Darina" w:date="2023-02-08T10:30:00Z">
        <w:r w:rsidR="00DC1682">
          <w:rPr>
            <w:rFonts w:cstheme="minorHAnsi"/>
          </w:rPr>
          <w:t>P</w:t>
        </w:r>
      </w:ins>
      <w:r w:rsidR="009F2DA6">
        <w:rPr>
          <w:rFonts w:cstheme="minorHAnsi"/>
        </w:rPr>
        <w:t>hoto</w:t>
      </w:r>
      <w:r w:rsidRPr="004D7FAE">
        <w:rPr>
          <w:rFonts w:cstheme="minorHAnsi"/>
        </w:rPr>
        <w:t xml:space="preserve">) </w:t>
      </w:r>
    </w:p>
    <w:p w14:paraId="1E9EF735" w14:textId="3E45B7CE" w:rsidR="00493FC8" w:rsidRDefault="00493FC8" w:rsidP="00357C76">
      <w:pPr>
        <w:rPr>
          <w:lang w:val="bg-BG"/>
        </w:rPr>
      </w:pPr>
      <w:r>
        <w:rPr>
          <w:rStyle w:val="jlqj4b"/>
          <w:lang w:val="en"/>
        </w:rPr>
        <w:t>Each</w:t>
      </w:r>
      <w:ins w:id="422" w:author="Darina" w:date="2023-02-07T21:57:00Z">
        <w:r w:rsidR="0028486B">
          <w:rPr>
            <w:rStyle w:val="jlqj4b"/>
            <w:lang w:val="en"/>
          </w:rPr>
          <w:t xml:space="preserve"> photo post</w:t>
        </w:r>
      </w:ins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</w:rPr>
        <w:t>owner</w:t>
      </w:r>
      <w:del w:id="423" w:author="Darina" w:date="2023-02-07T21:57:00Z">
        <w:r w:rsidR="00B61219" w:rsidDel="0028486B">
          <w:rPr>
            <w:rStyle w:val="jlqj4b"/>
            <w:lang w:val="en"/>
          </w:rPr>
          <w:delText xml:space="preserve"> of the </w:delText>
        </w:r>
        <w:r w:rsidR="00197452" w:rsidDel="0028486B">
          <w:rPr>
            <w:rStyle w:val="jlqj4b"/>
          </w:rPr>
          <w:delText>photo</w:delText>
        </w:r>
        <w:r w:rsidR="00B61219" w:rsidDel="0028486B">
          <w:rPr>
            <w:rStyle w:val="jlqj4b"/>
          </w:rPr>
          <w:delText xml:space="preserve"> </w:delText>
        </w:r>
        <w:r w:rsidR="004D7FAE" w:rsidDel="0028486B">
          <w:rPr>
            <w:rStyle w:val="jlqj4b"/>
            <w:lang w:val="en"/>
          </w:rPr>
          <w:delText>post</w:delText>
        </w:r>
      </w:del>
      <w:r>
        <w:rPr>
          <w:rStyle w:val="jlqj4b"/>
          <w:lang w:val="en"/>
        </w:rPr>
        <w:t xml:space="preserve"> </w:t>
      </w:r>
      <w:ins w:id="424" w:author="Darina" w:date="2023-02-07T21:57:00Z">
        <w:r w:rsidR="0028486B">
          <w:rPr>
            <w:rStyle w:val="jlqj4b"/>
            <w:lang w:val="en"/>
          </w:rPr>
          <w:t>should</w:t>
        </w:r>
      </w:ins>
      <w:del w:id="425" w:author="Darina" w:date="2023-02-07T21:57:00Z">
        <w:r w:rsidDel="0028486B">
          <w:rPr>
            <w:rStyle w:val="jlqj4b"/>
            <w:lang w:val="en"/>
          </w:rPr>
          <w:delText>mus</w:delText>
        </w:r>
      </w:del>
      <w:del w:id="426" w:author="Darina" w:date="2023-02-07T21:58:00Z">
        <w:r w:rsidDel="0028486B">
          <w:rPr>
            <w:rStyle w:val="jlqj4b"/>
            <w:lang w:val="en"/>
          </w:rPr>
          <w:delText>t</w:delText>
        </w:r>
      </w:del>
      <w:r>
        <w:rPr>
          <w:rStyle w:val="jlqj4b"/>
          <w:lang w:val="en"/>
        </w:rPr>
        <w:t xml:space="preserve">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197452">
        <w:rPr>
          <w:rStyle w:val="jlqj4b"/>
          <w:b/>
          <w:lang w:val="en"/>
        </w:rPr>
        <w:t>photo</w:t>
      </w:r>
      <w:r>
        <w:rPr>
          <w:rStyle w:val="jlqj4b"/>
          <w:lang w:val="en"/>
        </w:rPr>
        <w:t xml:space="preserve"> from the </w:t>
      </w:r>
      <w:del w:id="427" w:author="Darina" w:date="2023-02-07T21:58:00Z">
        <w:r w:rsidR="009B1099" w:rsidDel="0028486B">
          <w:rPr>
            <w:rStyle w:val="jlqj4b"/>
            <w:lang w:val="en"/>
          </w:rPr>
          <w:delText>D</w:delText>
        </w:r>
      </w:del>
      <w:ins w:id="428" w:author="Darina" w:date="2023-02-07T21:58:00Z">
        <w:r w:rsidR="0028486B">
          <w:rPr>
            <w:rStyle w:val="jlqj4b"/>
            <w:lang w:val="en"/>
          </w:rPr>
          <w:t>d</w:t>
        </w:r>
      </w:ins>
      <w:r>
        <w:rPr>
          <w:rStyle w:val="jlqj4b"/>
          <w:lang w:val="en"/>
        </w:rPr>
        <w:t>atabase</w:t>
      </w:r>
      <w:ins w:id="429" w:author="Darina" w:date="2023-02-07T21:58:00Z">
        <w:r w:rsidR="0028486B">
          <w:rPr>
            <w:rStyle w:val="jlqj4b"/>
            <w:lang w:val="en"/>
          </w:rPr>
          <w:t>. After that, they should</w:t>
        </w:r>
      </w:ins>
      <w:del w:id="430" w:author="Darina" w:date="2023-02-07T21:58:00Z">
        <w:r w:rsidR="00A97D09" w:rsidDel="0028486B">
          <w:rPr>
            <w:rStyle w:val="jlqj4b"/>
            <w:lang w:val="en"/>
          </w:rPr>
          <w:delText>,</w:delText>
        </w:r>
        <w:r w:rsidDel="0028486B">
          <w:rPr>
            <w:rStyle w:val="jlqj4b"/>
            <w:lang w:val="en"/>
          </w:rPr>
          <w:delText xml:space="preserve"> and the user must</w:delText>
        </w:r>
      </w:del>
      <w:r>
        <w:rPr>
          <w:rStyle w:val="jlqj4b"/>
          <w:lang w:val="en"/>
        </w:rPr>
        <w:t xml:space="preserve"> be redirected to the </w:t>
      </w:r>
      <w:del w:id="431" w:author="Darina" w:date="2023-02-07T21:58:00Z">
        <w:r w:rsidR="00EB5CC5" w:rsidDel="0028486B">
          <w:rPr>
            <w:rStyle w:val="jlqj4b"/>
            <w:b/>
            <w:bCs/>
            <w:lang w:val="en"/>
          </w:rPr>
          <w:delText>C</w:delText>
        </w:r>
      </w:del>
      <w:ins w:id="432" w:author="Darina" w:date="2023-02-07T21:58:00Z">
        <w:r w:rsidR="0028486B">
          <w:rPr>
            <w:rStyle w:val="jlqj4b"/>
            <w:b/>
            <w:bCs/>
            <w:lang w:val="en"/>
          </w:rPr>
          <w:t>c</w:t>
        </w:r>
      </w:ins>
      <w:r w:rsidR="00EB5CC5">
        <w:rPr>
          <w:rStyle w:val="jlqj4b"/>
          <w:b/>
          <w:bCs/>
          <w:lang w:val="en"/>
        </w:rPr>
        <w:t>atalog</w:t>
      </w:r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537E7B9A" w14:textId="5B537311" w:rsidR="00183F87" w:rsidRPr="00A94C93" w:rsidRDefault="00183F87" w:rsidP="00183F87">
      <w:pPr>
        <w:pStyle w:val="Heading4"/>
        <w:rPr>
          <w:rFonts w:cstheme="minorHAnsi"/>
        </w:rPr>
      </w:pPr>
      <w:r w:rsidRPr="003E28A4">
        <w:rPr>
          <w:rFonts w:cstheme="minorHAnsi"/>
        </w:rPr>
        <w:lastRenderedPageBreak/>
        <w:t xml:space="preserve">Edit </w:t>
      </w:r>
      <w:r w:rsidR="00197452">
        <w:rPr>
          <w:rFonts w:cstheme="minorHAnsi"/>
        </w:rPr>
        <w:t>Photo</w:t>
      </w:r>
      <w:r w:rsidRPr="003E28A4">
        <w:rPr>
          <w:rFonts w:cstheme="minorHAnsi"/>
        </w:rPr>
        <w:t xml:space="preserve"> (</w:t>
      </w:r>
      <w:del w:id="433" w:author="Darina" w:date="2023-02-08T10:30:00Z">
        <w:r w:rsidRPr="003E28A4" w:rsidDel="00DC1682">
          <w:rPr>
            <w:rFonts w:cstheme="minorHAnsi"/>
          </w:rPr>
          <w:delText>l</w:delText>
        </w:r>
      </w:del>
      <w:ins w:id="434" w:author="Darina" w:date="2023-02-08T10:30:00Z">
        <w:r w:rsidR="00DC1682">
          <w:rPr>
            <w:rFonts w:cstheme="minorHAnsi"/>
          </w:rPr>
          <w:t>L</w:t>
        </w:r>
      </w:ins>
      <w:r w:rsidRPr="003E28A4">
        <w:rPr>
          <w:rFonts w:cstheme="minorHAnsi"/>
        </w:rPr>
        <w:t>ogged</w:t>
      </w:r>
      <w:del w:id="435" w:author="Darina" w:date="2023-02-07T23:30:00Z">
        <w:r w:rsidRPr="003E28A4" w:rsidDel="00E67E39">
          <w:rPr>
            <w:rFonts w:cstheme="minorHAnsi"/>
          </w:rPr>
          <w:delText xml:space="preserve"> </w:delText>
        </w:r>
      </w:del>
      <w:ins w:id="436" w:author="Darina" w:date="2023-02-07T23:30:00Z">
        <w:r w:rsidR="00E67E39">
          <w:rPr>
            <w:rFonts w:cstheme="minorHAnsi"/>
          </w:rPr>
          <w:t>-</w:t>
        </w:r>
      </w:ins>
      <w:r w:rsidRPr="003E28A4">
        <w:rPr>
          <w:rFonts w:cstheme="minorHAnsi"/>
        </w:rPr>
        <w:t xml:space="preserve">in </w:t>
      </w:r>
      <w:del w:id="437" w:author="Darina" w:date="2023-02-08T10:30:00Z">
        <w:r w:rsidRPr="003E28A4" w:rsidDel="00DC1682">
          <w:rPr>
            <w:rFonts w:cstheme="minorHAnsi"/>
          </w:rPr>
          <w:delText>u</w:delText>
        </w:r>
      </w:del>
      <w:ins w:id="438" w:author="Darina" w:date="2023-02-08T10:30:00Z">
        <w:r w:rsidR="00DC1682">
          <w:rPr>
            <w:rFonts w:cstheme="minorHAnsi"/>
          </w:rPr>
          <w:t>U</w:t>
        </w:r>
      </w:ins>
      <w:r w:rsidRPr="003E28A4">
        <w:rPr>
          <w:rFonts w:cstheme="minorHAnsi"/>
        </w:rPr>
        <w:t xml:space="preserve">ser and </w:t>
      </w:r>
      <w:del w:id="439" w:author="Darina" w:date="2023-02-08T10:30:00Z">
        <w:r w:rsidRPr="003E28A4" w:rsidDel="00DC1682">
          <w:rPr>
            <w:rFonts w:cstheme="minorHAnsi"/>
          </w:rPr>
          <w:delText>o</w:delText>
        </w:r>
      </w:del>
      <w:ins w:id="440" w:author="Darina" w:date="2023-02-08T10:30:00Z">
        <w:r w:rsidR="00DC1682">
          <w:rPr>
            <w:rFonts w:cstheme="minorHAnsi"/>
          </w:rPr>
          <w:t>O</w:t>
        </w:r>
      </w:ins>
      <w:r w:rsidRPr="003E28A4">
        <w:rPr>
          <w:rFonts w:cstheme="minorHAnsi"/>
        </w:rPr>
        <w:t xml:space="preserve">wner of the </w:t>
      </w:r>
      <w:del w:id="441" w:author="Darina" w:date="2023-02-08T10:30:00Z">
        <w:r w:rsidRPr="003E28A4" w:rsidDel="00DC1682">
          <w:rPr>
            <w:rFonts w:cstheme="minorHAnsi"/>
          </w:rPr>
          <w:delText>c</w:delText>
        </w:r>
      </w:del>
      <w:ins w:id="442" w:author="Darina" w:date="2023-02-08T10:30:00Z">
        <w:r w:rsidR="00DC1682">
          <w:rPr>
            <w:rFonts w:cstheme="minorHAnsi"/>
          </w:rPr>
          <w:t>C</w:t>
        </w:r>
      </w:ins>
      <w:r w:rsidRPr="003E28A4">
        <w:rPr>
          <w:rFonts w:cstheme="minorHAnsi"/>
        </w:rPr>
        <w:t xml:space="preserve">urrent </w:t>
      </w:r>
      <w:del w:id="443" w:author="Darina" w:date="2023-02-08T10:30:00Z">
        <w:r w:rsidR="009F2DA6" w:rsidDel="00DC1682">
          <w:rPr>
            <w:rFonts w:cstheme="minorHAnsi"/>
          </w:rPr>
          <w:delText>p</w:delText>
        </w:r>
      </w:del>
      <w:ins w:id="444" w:author="Darina" w:date="2023-02-08T10:30:00Z">
        <w:r w:rsidR="00DC1682">
          <w:rPr>
            <w:rFonts w:cstheme="minorHAnsi"/>
          </w:rPr>
          <w:t>P</w:t>
        </w:r>
      </w:ins>
      <w:r w:rsidR="009F2DA6">
        <w:rPr>
          <w:rFonts w:cstheme="minorHAnsi"/>
        </w:rPr>
        <w:t>hoto</w:t>
      </w:r>
      <w:r w:rsidRPr="003E28A4">
        <w:rPr>
          <w:rFonts w:cstheme="minorHAnsi"/>
        </w:rPr>
        <w:t>)</w:t>
      </w:r>
      <w:r>
        <w:rPr>
          <w:rFonts w:cstheme="minorHAnsi"/>
        </w:rPr>
        <w:t xml:space="preserve"> </w:t>
      </w:r>
    </w:p>
    <w:p w14:paraId="0291A507" w14:textId="614A152E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del w:id="445" w:author="Darina" w:date="2023-02-07T23:31:00Z">
        <w:r w:rsidRPr="00183F87" w:rsidDel="00E67E39">
          <w:rPr>
            <w:rStyle w:val="jlqj4b"/>
            <w:b/>
            <w:lang w:val="en"/>
          </w:rPr>
          <w:delText>owner</w:delText>
        </w:r>
      </w:del>
      <w:ins w:id="446" w:author="Darina" w:date="2023-02-07T23:31:00Z">
        <w:r w:rsidR="00E67E39">
          <w:rPr>
            <w:rStyle w:val="jlqj4b"/>
            <w:b/>
            <w:lang w:val="en"/>
          </w:rPr>
          <w:t>user</w:t>
        </w:r>
      </w:ins>
      <w:r>
        <w:rPr>
          <w:rStyle w:val="jlqj4b"/>
          <w:lang w:val="en"/>
        </w:rPr>
        <w:t xml:space="preserve"> can edit their</w:t>
      </w:r>
      <w:ins w:id="447" w:author="Darina" w:date="2023-02-07T23:31:00Z">
        <w:r w:rsidR="00E67E39">
          <w:rPr>
            <w:rStyle w:val="jlqj4b"/>
            <w:lang w:val="en"/>
          </w:rPr>
          <w:t xml:space="preserve"> own</w:t>
        </w:r>
      </w:ins>
      <w:r>
        <w:rPr>
          <w:rStyle w:val="jlqj4b"/>
          <w:lang w:val="en"/>
        </w:rPr>
        <w:t xml:space="preserve"> </w:t>
      </w:r>
      <w:r w:rsidR="00197452">
        <w:rPr>
          <w:rStyle w:val="jlqj4b"/>
          <w:b/>
          <w:lang w:val="en"/>
        </w:rPr>
        <w:t>photo</w:t>
      </w:r>
      <w:r w:rsidRPr="00183F87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>post</w:t>
      </w:r>
      <w:ins w:id="448" w:author="Darina" w:date="2023-02-07T23:31:00Z">
        <w:r w:rsidR="00E67E39">
          <w:rPr>
            <w:rStyle w:val="jlqj4b"/>
            <w:b/>
            <w:lang w:val="en"/>
          </w:rPr>
          <w:t>s</w:t>
        </w:r>
      </w:ins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197452">
        <w:rPr>
          <w:rStyle w:val="jlqj4b"/>
          <w:lang w:val="en"/>
        </w:rPr>
        <w:t>photo</w:t>
      </w:r>
      <w:r>
        <w:rPr>
          <w:rStyle w:val="jlqj4b"/>
          <w:lang w:val="en"/>
        </w:rPr>
        <w:t xml:space="preserve"> on the details page should display the </w:t>
      </w:r>
      <w:del w:id="449" w:author="Darina" w:date="2023-02-07T23:30:00Z">
        <w:r w:rsidRPr="00183F87" w:rsidDel="00E67E39">
          <w:rPr>
            <w:rStyle w:val="jlqj4b"/>
            <w:b/>
            <w:lang w:val="en"/>
          </w:rPr>
          <w:delText>E</w:delText>
        </w:r>
      </w:del>
      <w:ins w:id="450" w:author="Darina" w:date="2023-02-07T23:30:00Z">
        <w:r w:rsidR="00E67E39">
          <w:rPr>
            <w:rStyle w:val="jlqj4b"/>
            <w:b/>
            <w:lang w:val="en"/>
          </w:rPr>
          <w:t>e</w:t>
        </w:r>
      </w:ins>
      <w:r w:rsidRPr="00183F87">
        <w:rPr>
          <w:rStyle w:val="jlqj4b"/>
          <w:b/>
          <w:lang w:val="en"/>
        </w:rPr>
        <w:t>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ins w:id="451" w:author="Darina" w:date="2023-02-07T23:32:00Z">
        <w:r w:rsidR="00E67E39">
          <w:rPr>
            <w:rStyle w:val="jlqj4b"/>
          </w:rPr>
          <w:t>the photo</w:t>
        </w:r>
      </w:ins>
      <w:del w:id="452" w:author="Darina" w:date="2023-02-07T23:32:00Z">
        <w:r w:rsidR="004D7FAE" w:rsidDel="00E67E39">
          <w:rPr>
            <w:rStyle w:val="jlqj4b"/>
            <w:lang w:val="en"/>
          </w:rPr>
          <w:delText>blog</w:delText>
        </w:r>
      </w:del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ins w:id="453" w:author="Darina" w:date="2023-02-07T23:33:00Z">
        <w:r w:rsidR="00E67E39">
          <w:rPr>
            <w:rStyle w:val="viiyi"/>
            <w:lang w:val="en"/>
          </w:rPr>
          <w:t>The page</w:t>
        </w:r>
      </w:ins>
      <w:del w:id="454" w:author="Darina" w:date="2023-02-07T23:33:00Z">
        <w:r w:rsidDel="00E67E39">
          <w:rPr>
            <w:rStyle w:val="jlqj4b"/>
            <w:lang w:val="en"/>
          </w:rPr>
          <w:delText>It</w:delText>
        </w:r>
      </w:del>
      <w:r>
        <w:rPr>
          <w:rStyle w:val="jlqj4b"/>
          <w:lang w:val="en"/>
        </w:rPr>
        <w:t xml:space="preserve">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 w:rsidRPr="003006C0"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197452">
        <w:rPr>
          <w:rStyle w:val="jlqj4b"/>
          <w:b/>
        </w:rPr>
        <w:t>photo</w:t>
      </w:r>
      <w:r w:rsidRPr="00B61219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 xml:space="preserve">post </w:t>
      </w:r>
      <w:r w:rsidRPr="00B61219">
        <w:rPr>
          <w:rStyle w:val="jlqj4b"/>
          <w:b/>
          <w:lang w:val="en"/>
        </w:rPr>
        <w:t>details page</w:t>
      </w:r>
      <w:r>
        <w:rPr>
          <w:rStyle w:val="jlqj4b"/>
          <w:lang w:val="en"/>
        </w:rPr>
        <w:t>.</w:t>
      </w:r>
    </w:p>
    <w:p w14:paraId="2874BDAF" w14:textId="1B70D7F5" w:rsidR="00A45076" w:rsidRPr="00A508CE" w:rsidRDefault="00197452" w:rsidP="00357C76">
      <w:pPr>
        <w:rPr>
          <w:lang w:val="en"/>
        </w:rPr>
      </w:pPr>
      <w:r w:rsidRPr="00197452">
        <w:rPr>
          <w:noProof/>
          <w:lang w:val="en"/>
        </w:rPr>
        <w:drawing>
          <wp:inline distT="0" distB="0" distL="0" distR="0" wp14:anchorId="53199510" wp14:editId="37D382DE">
            <wp:extent cx="6626225" cy="3078480"/>
            <wp:effectExtent l="19050" t="19050" r="22225" b="2667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9DA8A3" w14:textId="3E1BE0B5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ins w:id="455" w:author="Darina" w:date="2023-02-08T10:18:00Z">
        <w:r w:rsidR="00026CA1">
          <w:rPr>
            <w:lang w:val="bg-BG"/>
          </w:rPr>
          <w:t xml:space="preserve">/ </w:t>
        </w:r>
      </w:ins>
      <w:del w:id="456" w:author="Darina" w:date="2023-02-08T10:18:00Z">
        <w:r w:rsidR="00183F87" w:rsidDel="00026CA1">
          <w:delText>(</w:delText>
        </w:r>
      </w:del>
      <w:r w:rsidR="00183F87">
        <w:t>Routes Guards</w:t>
      </w:r>
      <w:del w:id="457" w:author="Darina" w:date="2023-02-08T10:18:00Z">
        <w:r w:rsidR="00183F87" w:rsidDel="00026CA1">
          <w:delText xml:space="preserve">) </w:delText>
        </w:r>
      </w:del>
      <w:del w:id="458" w:author="Darina" w:date="2023-02-07T23:34:00Z">
        <w:r w:rsidR="00183F87" w:rsidDel="00EC0006">
          <w:delText>-</w:delText>
        </w:r>
      </w:del>
      <w:r w:rsidR="00183F87">
        <w:t xml:space="preserve">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2CF63BCA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del w:id="459" w:author="Darina" w:date="2023-02-07T23:35:00Z">
        <w:r w:rsidRPr="00357C76" w:rsidDel="00EC0006">
          <w:rPr>
            <w:rStyle w:val="CodeChar"/>
          </w:rPr>
          <w:delText>S</w:delText>
        </w:r>
      </w:del>
      <w:ins w:id="460" w:author="Darina" w:date="2023-02-07T23:35:00Z">
        <w:r w:rsidR="00EC0006">
          <w:rPr>
            <w:rStyle w:val="CodeChar"/>
          </w:rPr>
          <w:t>s</w:t>
        </w:r>
      </w:ins>
      <w:r w:rsidRPr="00357C76">
        <w:rPr>
          <w:rStyle w:val="CodeChar"/>
        </w:rPr>
        <w:t>ecurity</w:t>
      </w:r>
      <w:r w:rsidR="000404EF">
        <w:rPr>
          <w:rStyle w:val="CodeChar"/>
        </w:rPr>
        <w:t xml:space="preserve"> </w:t>
      </w:r>
      <w:del w:id="461" w:author="Darina" w:date="2023-02-07T23:35:00Z">
        <w:r w:rsidRPr="00357C76" w:rsidDel="00EC0006">
          <w:rPr>
            <w:rStyle w:val="CodeChar"/>
          </w:rPr>
          <w:delText>R</w:delText>
        </w:r>
      </w:del>
      <w:ins w:id="462" w:author="Darina" w:date="2023-02-07T23:35:00Z">
        <w:r w:rsidR="00EC0006">
          <w:rPr>
            <w:rStyle w:val="CodeChar"/>
          </w:rPr>
          <w:t>r</w:t>
        </w:r>
      </w:ins>
      <w:r w:rsidRPr="00357C76">
        <w:rPr>
          <w:rStyle w:val="CodeChar"/>
        </w:rPr>
        <w:t>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</w:t>
      </w:r>
      <w:ins w:id="463" w:author="Darina" w:date="2023-02-07T23:35:00Z">
        <w:r w:rsidR="00EC0006">
          <w:t>, i.e.,</w:t>
        </w:r>
      </w:ins>
      <w:del w:id="464" w:author="Darina" w:date="2023-02-07T23:35:00Z">
        <w:r w:rsidRPr="00357C76" w:rsidDel="00EC0006">
          <w:delText>.</w:delText>
        </w:r>
      </w:del>
      <w:r w:rsidRPr="00357C76">
        <w:t xml:space="preserve"> </w:t>
      </w:r>
      <w:del w:id="465" w:author="Darina" w:date="2023-02-07T23:35:00Z">
        <w:r w:rsidRPr="00357C76" w:rsidDel="00EC0006">
          <w:delText>C</w:delText>
        </w:r>
      </w:del>
      <w:ins w:id="466" w:author="Darina" w:date="2023-02-07T23:35:00Z">
        <w:r w:rsidR="00EC0006">
          <w:t>c</w:t>
        </w:r>
      </w:ins>
      <w:r w:rsidRPr="00357C76">
        <w:t xml:space="preserve">onfigurations </w:t>
      </w:r>
      <w:del w:id="467" w:author="Darina" w:date="2023-02-07T23:35:00Z">
        <w:r w:rsidRPr="00357C76" w:rsidDel="00EC0006">
          <w:delText xml:space="preserve">about </w:delText>
        </w:r>
      </w:del>
      <w:ins w:id="468" w:author="Darina" w:date="2023-02-07T23:35:00Z">
        <w:r w:rsidR="00EC0006">
          <w:t>specifying</w:t>
        </w:r>
        <w:r w:rsidR="00EC0006" w:rsidRPr="00357C76">
          <w:t xml:space="preserve"> </w:t>
        </w:r>
      </w:ins>
      <w:r w:rsidRPr="00357C76">
        <w:t>which users can access specific functionalities and pages.</w:t>
      </w:r>
    </w:p>
    <w:p w14:paraId="1EB30344" w14:textId="737DA4A3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</w:t>
      </w:r>
      <w:ins w:id="469" w:author="Darina" w:date="2023-02-07T23:35:00Z">
        <w:r w:rsidR="00EC0006">
          <w:t>-</w:t>
        </w:r>
      </w:ins>
      <w:del w:id="470" w:author="Darina" w:date="2023-02-07T23:35:00Z">
        <w:r w:rsidRPr="00357C76" w:rsidDel="00EC0006">
          <w:delText xml:space="preserve"> </w:delText>
        </w:r>
      </w:del>
      <w:r w:rsidRPr="00357C76">
        <w:t>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del w:id="471" w:author="Darina" w:date="2023-02-07T23:35:00Z">
        <w:r w:rsidRPr="00357C76" w:rsidDel="00EC0006">
          <w:rPr>
            <w:rStyle w:val="CodeChar"/>
          </w:rPr>
          <w:delText>H</w:delText>
        </w:r>
      </w:del>
      <w:ins w:id="472" w:author="Darina" w:date="2023-02-07T23:35:00Z">
        <w:r w:rsidR="00EC0006">
          <w:rPr>
            <w:rStyle w:val="CodeChar"/>
          </w:rPr>
          <w:t>h</w:t>
        </w:r>
      </w:ins>
      <w:r w:rsidRPr="00357C76">
        <w:rPr>
          <w:rStyle w:val="CodeChar"/>
        </w:rPr>
        <w:t>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18774F53" w:rsidR="00357C76" w:rsidRPr="00357C76" w:rsidRDefault="00357C76" w:rsidP="001B5CEB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</w:t>
      </w:r>
      <w:ins w:id="473" w:author="Darina" w:date="2023-02-07T23:36:00Z">
        <w:r w:rsidR="00EC0006">
          <w:t>-</w:t>
        </w:r>
      </w:ins>
      <w:del w:id="474" w:author="Darina" w:date="2023-02-07T23:36:00Z">
        <w:r w:rsidRPr="00357C76" w:rsidDel="00EC0006">
          <w:delText xml:space="preserve"> </w:delText>
        </w:r>
      </w:del>
      <w:r w:rsidRPr="00357C76">
        <w:t>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del w:id="475" w:author="Darina" w:date="2023-02-07T23:36:00Z">
        <w:r w:rsidRPr="00357C76" w:rsidDel="00EC0006">
          <w:rPr>
            <w:rStyle w:val="CodeChar"/>
          </w:rPr>
          <w:delText>L</w:delText>
        </w:r>
      </w:del>
      <w:ins w:id="476" w:author="Darina" w:date="2023-02-07T23:36:00Z">
        <w:r w:rsidR="00EC0006">
          <w:rPr>
            <w:rStyle w:val="CodeChar"/>
          </w:rPr>
          <w:t>l</w:t>
        </w:r>
      </w:ins>
      <w:r w:rsidRPr="00357C76">
        <w:rPr>
          <w:rStyle w:val="CodeChar"/>
        </w:rPr>
        <w:t>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11703E69" w:rsidR="00357C76" w:rsidRPr="001B5CEB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</w:t>
      </w:r>
      <w:ins w:id="477" w:author="Darina" w:date="2023-02-07T23:36:00Z">
        <w:r w:rsidR="00EC0006">
          <w:t>-</w:t>
        </w:r>
      </w:ins>
      <w:del w:id="478" w:author="Darina" w:date="2023-02-07T23:36:00Z">
        <w:r w:rsidRPr="00357C76" w:rsidDel="00EC0006">
          <w:delText xml:space="preserve"> </w:delText>
        </w:r>
      </w:del>
      <w:r w:rsidRPr="00357C76">
        <w:t>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del w:id="479" w:author="Darina" w:date="2023-02-07T23:36:00Z">
        <w:r w:rsidRPr="00357C76" w:rsidDel="00EC0006">
          <w:rPr>
            <w:rStyle w:val="CodeChar"/>
          </w:rPr>
          <w:delText>R</w:delText>
        </w:r>
      </w:del>
      <w:ins w:id="480" w:author="Darina" w:date="2023-02-07T23:36:00Z">
        <w:r w:rsidR="00EC0006">
          <w:rPr>
            <w:rStyle w:val="CodeChar"/>
          </w:rPr>
          <w:t>r</w:t>
        </w:r>
      </w:ins>
      <w:r w:rsidRPr="00357C76">
        <w:rPr>
          <w:rStyle w:val="CodeChar"/>
        </w:rPr>
        <w:t>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00C45FFA" w:rsidR="001B5CEB" w:rsidRPr="001B5CEB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</w:t>
      </w:r>
      <w:ins w:id="481" w:author="Darina" w:date="2023-02-07T23:36:00Z">
        <w:r w:rsidR="00EC0006">
          <w:rPr>
            <w:rFonts w:cstheme="minorHAnsi"/>
          </w:rPr>
          <w:t>-</w:t>
        </w:r>
      </w:ins>
      <w:del w:id="482" w:author="Darina" w:date="2023-02-07T23:36:00Z">
        <w:r w:rsidRPr="00A94C93" w:rsidDel="00EC0006">
          <w:rPr>
            <w:rFonts w:cstheme="minorHAnsi"/>
          </w:rPr>
          <w:delText xml:space="preserve"> </w:delText>
        </w:r>
      </w:del>
      <w:r w:rsidRPr="00A94C93">
        <w:rPr>
          <w:rFonts w:cstheme="minorHAnsi"/>
        </w:rPr>
        <w:t xml:space="preserve">in) and </w:t>
      </w:r>
      <w:del w:id="483" w:author="Darina" w:date="2023-02-07T23:36:00Z">
        <w:r w:rsidRPr="00A94C93" w:rsidDel="00EC0006">
          <w:rPr>
            <w:rStyle w:val="CodeChar"/>
            <w:rFonts w:asciiTheme="minorHAnsi" w:hAnsiTheme="minorHAnsi" w:cstheme="minorHAnsi"/>
          </w:rPr>
          <w:delText>U</w:delText>
        </w:r>
      </w:del>
      <w:ins w:id="484" w:author="Darina" w:date="2023-02-07T23:36:00Z">
        <w:r w:rsidR="00EC0006">
          <w:rPr>
            <w:rStyle w:val="CodeChar"/>
            <w:rFonts w:asciiTheme="minorHAnsi" w:hAnsiTheme="minorHAnsi" w:cstheme="minorHAnsi"/>
          </w:rPr>
          <w:t>u</w:t>
        </w:r>
      </w:ins>
      <w:r w:rsidRPr="00A94C93">
        <w:rPr>
          <w:rStyle w:val="CodeChar"/>
          <w:rFonts w:asciiTheme="minorHAnsi" w:hAnsiTheme="minorHAnsi" w:cstheme="minorHAnsi"/>
        </w:rPr>
        <w:t>sers</w:t>
      </w:r>
      <w:r w:rsidRPr="00A94C93">
        <w:rPr>
          <w:rFonts w:cstheme="minorHAnsi"/>
        </w:rPr>
        <w:t xml:space="preserve"> (logged</w:t>
      </w:r>
      <w:ins w:id="485" w:author="Darina" w:date="2023-02-07T23:36:00Z">
        <w:r w:rsidR="00EC0006">
          <w:rPr>
            <w:rFonts w:cstheme="minorHAnsi"/>
          </w:rPr>
          <w:t>-</w:t>
        </w:r>
      </w:ins>
      <w:del w:id="486" w:author="Darina" w:date="2023-02-07T23:36:00Z">
        <w:r w:rsidRPr="00A94C93" w:rsidDel="00EC0006">
          <w:rPr>
            <w:rFonts w:cstheme="minorHAnsi"/>
          </w:rPr>
          <w:delText xml:space="preserve"> </w:delText>
        </w:r>
      </w:del>
      <w:r w:rsidRPr="00A94C93">
        <w:rPr>
          <w:rFonts w:cstheme="minorHAnsi"/>
        </w:rPr>
        <w:t xml:space="preserve">in) can access </w:t>
      </w:r>
      <w:r w:rsidR="00641EB1">
        <w:rPr>
          <w:rFonts w:cstheme="minorHAnsi"/>
        </w:rPr>
        <w:t xml:space="preserve">the </w:t>
      </w:r>
      <w:del w:id="487" w:author="Darina" w:date="2023-02-07T23:36:00Z">
        <w:r w:rsidR="004071AD" w:rsidDel="00EC0006">
          <w:rPr>
            <w:b/>
          </w:rPr>
          <w:delText>C</w:delText>
        </w:r>
      </w:del>
      <w:ins w:id="488" w:author="Darina" w:date="2023-02-07T23:36:00Z">
        <w:r w:rsidR="00EC0006">
          <w:rPr>
            <w:b/>
          </w:rPr>
          <w:t>c</w:t>
        </w:r>
      </w:ins>
      <w:r w:rsidR="004071AD">
        <w:rPr>
          <w:b/>
        </w:rPr>
        <w:t>atalog</w:t>
      </w:r>
      <w:r>
        <w:rPr>
          <w:rStyle w:val="CodeChar"/>
          <w:rFonts w:asciiTheme="minorHAnsi" w:hAnsiTheme="minorHAnsi" w:cstheme="minorHAnsi"/>
        </w:rPr>
        <w:t xml:space="preserve"> (</w:t>
      </w:r>
      <w:del w:id="489" w:author="Darina" w:date="2023-02-07T23:36:00Z">
        <w:r w:rsidDel="00EC0006">
          <w:rPr>
            <w:rStyle w:val="CodeChar"/>
            <w:rFonts w:asciiTheme="minorHAnsi" w:hAnsiTheme="minorHAnsi" w:cstheme="minorHAnsi"/>
          </w:rPr>
          <w:delText>L</w:delText>
        </w:r>
      </w:del>
      <w:ins w:id="490" w:author="Darina" w:date="2023-02-07T23:37:00Z">
        <w:r w:rsidR="00EC0006">
          <w:rPr>
            <w:rStyle w:val="CodeChar"/>
            <w:rFonts w:asciiTheme="minorHAnsi" w:hAnsiTheme="minorHAnsi" w:cstheme="minorHAnsi"/>
          </w:rPr>
          <w:t xml:space="preserve">a </w:t>
        </w:r>
      </w:ins>
      <w:ins w:id="491" w:author="Darina" w:date="2023-02-07T23:36:00Z">
        <w:r w:rsidR="00EC0006">
          <w:rPr>
            <w:rStyle w:val="CodeChar"/>
            <w:rFonts w:asciiTheme="minorHAnsi" w:hAnsiTheme="minorHAnsi" w:cstheme="minorHAnsi"/>
          </w:rPr>
          <w:t>l</w:t>
        </w:r>
      </w:ins>
      <w:r>
        <w:rPr>
          <w:rStyle w:val="CodeChar"/>
          <w:rFonts w:asciiTheme="minorHAnsi" w:hAnsiTheme="minorHAnsi" w:cstheme="minorHAnsi"/>
        </w:rPr>
        <w:t>ist</w:t>
      </w:r>
      <w:del w:id="492" w:author="Darina" w:date="2023-02-07T23:37:00Z">
        <w:r w:rsidDel="00EC0006">
          <w:rPr>
            <w:rStyle w:val="CodeChar"/>
            <w:rFonts w:asciiTheme="minorHAnsi" w:hAnsiTheme="minorHAnsi" w:cstheme="minorHAnsi"/>
          </w:rPr>
          <w:delText>ed</w:delText>
        </w:r>
      </w:del>
      <w:r>
        <w:rPr>
          <w:rStyle w:val="CodeChar"/>
          <w:rFonts w:asciiTheme="minorHAnsi" w:hAnsiTheme="minorHAnsi" w:cstheme="minorHAnsi"/>
        </w:rPr>
        <w:t xml:space="preserve"> </w:t>
      </w:r>
      <w:ins w:id="493" w:author="Darina" w:date="2023-02-07T23:37:00Z">
        <w:r w:rsidR="00EC0006">
          <w:rPr>
            <w:rStyle w:val="CodeChar"/>
            <w:rFonts w:asciiTheme="minorHAnsi" w:hAnsiTheme="minorHAnsi" w:cstheme="minorHAnsi"/>
          </w:rPr>
          <w:t xml:space="preserve">of </w:t>
        </w:r>
      </w:ins>
      <w:r>
        <w:rPr>
          <w:rStyle w:val="CodeChar"/>
          <w:rFonts w:asciiTheme="minorHAnsi" w:hAnsiTheme="minorHAnsi" w:cstheme="minorHAnsi"/>
        </w:rPr>
        <w:t xml:space="preserve">all </w:t>
      </w:r>
      <w:r w:rsidR="004071AD">
        <w:rPr>
          <w:rStyle w:val="CodeChar"/>
          <w:rFonts w:asciiTheme="minorHAnsi" w:hAnsiTheme="minorHAnsi" w:cstheme="minorHAnsi"/>
        </w:rPr>
        <w:t>photo</w:t>
      </w:r>
      <w:r w:rsidR="00EC56E7">
        <w:rPr>
          <w:rStyle w:val="CodeChar"/>
          <w:rFonts w:asciiTheme="minorHAnsi" w:hAnsiTheme="minorHAnsi" w:cstheme="minorHAnsi"/>
        </w:rPr>
        <w:t xml:space="preserve"> posts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54DCCFB2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</w:t>
      </w:r>
      <w:ins w:id="494" w:author="Darina" w:date="2023-02-07T23:37:00Z">
        <w:r w:rsidR="00EC0006">
          <w:rPr>
            <w:rFonts w:cstheme="minorHAnsi"/>
          </w:rPr>
          <w:t>-</w:t>
        </w:r>
      </w:ins>
      <w:del w:id="495" w:author="Darina" w:date="2023-02-07T23:37:00Z">
        <w:r w:rsidRPr="00A94C93" w:rsidDel="00EC0006">
          <w:rPr>
            <w:rFonts w:cstheme="minorHAnsi"/>
          </w:rPr>
          <w:delText xml:space="preserve"> </w:delText>
        </w:r>
      </w:del>
      <w:r w:rsidRPr="00A94C93">
        <w:rPr>
          <w:rFonts w:cstheme="minorHAnsi"/>
        </w:rPr>
        <w:t xml:space="preserve">in) can access the </w:t>
      </w:r>
      <w:del w:id="496" w:author="Darina" w:date="2023-02-07T23:37:00Z">
        <w:r w:rsidRPr="00A94C93" w:rsidDel="00EC0006">
          <w:rPr>
            <w:rFonts w:cstheme="minorHAnsi"/>
            <w:b/>
          </w:rPr>
          <w:delText>D</w:delText>
        </w:r>
      </w:del>
      <w:ins w:id="497" w:author="Darina" w:date="2023-02-07T23:37:00Z">
        <w:r w:rsidR="00EC0006">
          <w:rPr>
            <w:rFonts w:cstheme="minorHAnsi"/>
            <w:b/>
          </w:rPr>
          <w:t>d</w:t>
        </w:r>
      </w:ins>
      <w:r w:rsidRPr="00A94C93">
        <w:rPr>
          <w:rFonts w:cstheme="minorHAnsi"/>
          <w:b/>
        </w:rPr>
        <w:t xml:space="preserve">etails </w:t>
      </w:r>
      <w:r w:rsidRPr="00A94C93">
        <w:rPr>
          <w:rFonts w:cstheme="minorHAnsi"/>
        </w:rPr>
        <w:t>page without functionality.</w:t>
      </w:r>
    </w:p>
    <w:p w14:paraId="29BD73D2" w14:textId="6677C53C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</w:t>
      </w:r>
      <w:ins w:id="498" w:author="Darina" w:date="2023-02-07T23:37:00Z">
        <w:r w:rsidR="00EC0006">
          <w:rPr>
            <w:rFonts w:cstheme="minorHAnsi"/>
          </w:rPr>
          <w:t>-</w:t>
        </w:r>
      </w:ins>
      <w:del w:id="499" w:author="Darina" w:date="2023-02-07T23:37:00Z">
        <w:r w:rsidRPr="00A94C93" w:rsidDel="00EC0006">
          <w:rPr>
            <w:rFonts w:cstheme="minorHAnsi"/>
          </w:rPr>
          <w:delText xml:space="preserve"> </w:delText>
        </w:r>
      </w:del>
      <w:r w:rsidRPr="00A94C93">
        <w:rPr>
          <w:rFonts w:cstheme="minorHAnsi"/>
        </w:rPr>
        <w:t>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del w:id="500" w:author="Darina" w:date="2023-02-07T23:37:00Z">
        <w:r w:rsidRPr="00A94C93" w:rsidDel="00EC0006">
          <w:rPr>
            <w:rStyle w:val="CodeChar"/>
            <w:rFonts w:asciiTheme="minorHAnsi" w:hAnsiTheme="minorHAnsi" w:cstheme="minorHAnsi"/>
          </w:rPr>
          <w:delText>H</w:delText>
        </w:r>
      </w:del>
      <w:ins w:id="501" w:author="Darina" w:date="2023-02-07T23:37:00Z">
        <w:r w:rsidR="00EC0006">
          <w:rPr>
            <w:rStyle w:val="CodeChar"/>
            <w:rFonts w:asciiTheme="minorHAnsi" w:hAnsiTheme="minorHAnsi" w:cstheme="minorHAnsi"/>
          </w:rPr>
          <w:t>h</w:t>
        </w:r>
      </w:ins>
      <w:r w:rsidRPr="00A94C93">
        <w:rPr>
          <w:rStyle w:val="CodeChar"/>
          <w:rFonts w:asciiTheme="minorHAnsi" w:hAnsiTheme="minorHAnsi" w:cstheme="minorHAnsi"/>
        </w:rPr>
        <w:t>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9A6218F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</w:t>
      </w:r>
      <w:ins w:id="502" w:author="Darina" w:date="2023-02-07T23:37:00Z">
        <w:r w:rsidR="00EC0006">
          <w:t>-</w:t>
        </w:r>
      </w:ins>
      <w:del w:id="503" w:author="Darina" w:date="2023-02-07T23:37:00Z">
        <w:r w:rsidRPr="00357C76" w:rsidDel="00EC0006">
          <w:delText xml:space="preserve"> </w:delText>
        </w:r>
      </w:del>
      <w:r w:rsidRPr="00357C76">
        <w:t>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del w:id="504" w:author="Darina" w:date="2023-02-07T23:37:00Z">
        <w:r w:rsidRPr="00357C76" w:rsidDel="00EC0006">
          <w:rPr>
            <w:rStyle w:val="CodeChar"/>
          </w:rPr>
          <w:delText>D</w:delText>
        </w:r>
      </w:del>
      <w:ins w:id="505" w:author="Darina" w:date="2023-02-07T23:37:00Z">
        <w:r w:rsidR="00EC0006">
          <w:rPr>
            <w:rStyle w:val="CodeChar"/>
          </w:rPr>
          <w:t>d</w:t>
        </w:r>
      </w:ins>
      <w:r w:rsidRPr="00357C76">
        <w:rPr>
          <w:rStyle w:val="CodeChar"/>
        </w:rPr>
        <w:t>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6FCF5E32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4071AD">
        <w:t>photo</w:t>
      </w:r>
      <w:r w:rsidR="00EC56E7">
        <w:t xml:space="preserve"> 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4071AD">
        <w:rPr>
          <w:rStyle w:val="jlqj4b"/>
          <w:b/>
        </w:rPr>
        <w:t>comment</w:t>
      </w:r>
      <w:r w:rsidR="001B5CEB" w:rsidRPr="001B5CEB">
        <w:rPr>
          <w:rStyle w:val="jlqj4b"/>
          <w:b/>
          <w:lang w:val="en"/>
        </w:rPr>
        <w:t xml:space="preserve"> </w:t>
      </w:r>
      <w:r w:rsidR="004071AD">
        <w:rPr>
          <w:rStyle w:val="jlqj4b"/>
          <w:b/>
          <w:lang w:val="en"/>
        </w:rPr>
        <w:t>photos</w:t>
      </w:r>
      <w:r w:rsidR="00A45076">
        <w:t>.</w:t>
      </w:r>
    </w:p>
    <w:p w14:paraId="18C09CA5" w14:textId="6EC8E876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4071AD">
        <w:t>photo</w:t>
      </w:r>
      <w:r w:rsidR="00EC56E7">
        <w:t xml:space="preserve"> 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del w:id="506" w:author="Darina" w:date="2023-02-07T23:37:00Z">
        <w:r w:rsidRPr="00357C76" w:rsidDel="00EC0006">
          <w:rPr>
            <w:rFonts w:ascii="Consolas" w:hAnsi="Consolas"/>
            <w:b/>
            <w:bCs/>
            <w:noProof/>
          </w:rPr>
          <w:delText>E</w:delText>
        </w:r>
      </w:del>
      <w:ins w:id="507" w:author="Darina" w:date="2023-02-07T23:37:00Z">
        <w:r w:rsidR="00EC0006">
          <w:rPr>
            <w:rFonts w:ascii="Consolas" w:hAnsi="Consolas"/>
            <w:b/>
            <w:bCs/>
            <w:noProof/>
          </w:rPr>
          <w:t>e</w:t>
        </w:r>
      </w:ins>
      <w:r w:rsidRPr="00357C76">
        <w:rPr>
          <w:rFonts w:ascii="Consolas" w:hAnsi="Consolas"/>
          <w:b/>
          <w:bCs/>
          <w:noProof/>
        </w:rPr>
        <w:t>dit</w:t>
      </w:r>
      <w:r w:rsidRPr="00357C76">
        <w:rPr>
          <w:noProof/>
        </w:rPr>
        <w:t xml:space="preserve"> </w:t>
      </w:r>
      <w:r w:rsidRPr="00357C76">
        <w:t xml:space="preserve">and </w:t>
      </w:r>
      <w:del w:id="508" w:author="Darina" w:date="2023-02-07T23:37:00Z">
        <w:r w:rsidRPr="00357C76" w:rsidDel="00EC0006">
          <w:rPr>
            <w:rFonts w:ascii="Consolas" w:hAnsi="Consolas"/>
            <w:b/>
            <w:bCs/>
            <w:noProof/>
          </w:rPr>
          <w:delText>D</w:delText>
        </w:r>
      </w:del>
      <w:ins w:id="509" w:author="Darina" w:date="2023-02-07T23:37:00Z">
        <w:r w:rsidR="00EC0006">
          <w:rPr>
            <w:rFonts w:ascii="Consolas" w:hAnsi="Consolas"/>
            <w:b/>
            <w:bCs/>
            <w:noProof/>
          </w:rPr>
          <w:t>d</w:t>
        </w:r>
      </w:ins>
      <w:r w:rsidRPr="00357C76">
        <w:rPr>
          <w:rFonts w:ascii="Consolas" w:hAnsi="Consolas"/>
          <w:b/>
          <w:bCs/>
          <w:noProof/>
        </w:rPr>
        <w:t>elete</w:t>
      </w:r>
      <w:r w:rsidRPr="00357C76">
        <w:rPr>
          <w:noProof/>
        </w:rPr>
        <w:t xml:space="preserve"> </w:t>
      </w:r>
      <w:r w:rsidRPr="00357C76">
        <w:t>the</w:t>
      </w:r>
      <w:ins w:id="510" w:author="Darina" w:date="2023-02-07T23:38:00Z">
        <w:r w:rsidR="00EC0006">
          <w:t>ir</w:t>
        </w:r>
      </w:ins>
      <w:r w:rsidRPr="00357C76">
        <w:t xml:space="preserve"> </w:t>
      </w:r>
      <w:del w:id="511" w:author="Darina" w:date="2023-02-07T23:38:00Z">
        <w:r w:rsidRPr="00357C76" w:rsidDel="00EC0006">
          <w:delText xml:space="preserve">current </w:delText>
        </w:r>
      </w:del>
      <w:r w:rsidR="004071AD">
        <w:t>photo</w:t>
      </w:r>
      <w:r w:rsidR="00EC56E7">
        <w:t xml:space="preserve"> post</w:t>
      </w:r>
      <w:ins w:id="512" w:author="Darina" w:date="2023-02-07T23:38:00Z">
        <w:r w:rsidR="00EC0006">
          <w:t>s</w:t>
        </w:r>
      </w:ins>
      <w:ins w:id="513" w:author="Darina" w:date="2023-02-07T23:37:00Z">
        <w:r w:rsidR="00EC0006">
          <w:t>.</w:t>
        </w:r>
      </w:ins>
    </w:p>
    <w:p w14:paraId="584AC1F0" w14:textId="54219D3D" w:rsidR="003006C0" w:rsidRPr="003006C0" w:rsidRDefault="003006C0" w:rsidP="003006C0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</w:t>
      </w:r>
      <w:ins w:id="514" w:author="Darina" w:date="2023-02-07T23:38:00Z">
        <w:r w:rsidR="00EC0006">
          <w:t>-</w:t>
        </w:r>
      </w:ins>
      <w:del w:id="515" w:author="Darina" w:date="2023-02-07T23:38:00Z">
        <w:r w:rsidRPr="00357C76" w:rsidDel="00EC0006">
          <w:delText xml:space="preserve"> </w:delText>
        </w:r>
      </w:del>
      <w:r w:rsidRPr="00357C76">
        <w:t>in</w:t>
      </w:r>
      <w:r w:rsidRPr="00357C76">
        <w:rPr>
          <w:noProof/>
        </w:rPr>
        <w:t xml:space="preserve">) </w:t>
      </w:r>
      <w:r w:rsidRPr="00357C76">
        <w:t>can access</w:t>
      </w:r>
      <w:r>
        <w:t xml:space="preserve"> </w:t>
      </w:r>
      <w:r w:rsidR="00411C9C">
        <w:t xml:space="preserve">the </w:t>
      </w:r>
      <w:del w:id="516" w:author="Darina" w:date="2023-02-07T23:38:00Z">
        <w:r w:rsidDel="00EC0006">
          <w:rPr>
            <w:rFonts w:ascii="Consolas" w:hAnsi="Consolas"/>
            <w:b/>
            <w:noProof/>
          </w:rPr>
          <w:delText>P</w:delText>
        </w:r>
      </w:del>
      <w:ins w:id="517" w:author="Darina" w:date="2023-02-07T23:38:00Z">
        <w:r w:rsidR="00EC0006">
          <w:rPr>
            <w:rFonts w:ascii="Consolas" w:hAnsi="Consolas"/>
            <w:b/>
            <w:noProof/>
          </w:rPr>
          <w:t>p</w:t>
        </w:r>
      </w:ins>
      <w:r>
        <w:rPr>
          <w:rFonts w:ascii="Consolas" w:hAnsi="Consolas"/>
          <w:b/>
          <w:noProof/>
        </w:rPr>
        <w:t>rofile</w:t>
      </w:r>
      <w:r w:rsidR="004071AD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30462DCD" w14:textId="26003D71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</w:t>
      </w:r>
      <w:ins w:id="518" w:author="Darina" w:date="2023-02-07T23:38:00Z">
        <w:r w:rsidR="00EC0006">
          <w:t>-</w:t>
        </w:r>
      </w:ins>
      <w:del w:id="519" w:author="Darina" w:date="2023-02-07T23:38:00Z">
        <w:r w:rsidRPr="00357C76" w:rsidDel="00EC0006">
          <w:delText xml:space="preserve"> </w:delText>
        </w:r>
      </w:del>
      <w:r w:rsidRPr="00357C76">
        <w:t>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411C9C">
        <w:t xml:space="preserve">the </w:t>
      </w:r>
      <w:del w:id="520" w:author="Darina" w:date="2023-02-07T23:38:00Z">
        <w:r w:rsidR="004071AD" w:rsidDel="00EC0006">
          <w:rPr>
            <w:rFonts w:ascii="Consolas" w:hAnsi="Consolas"/>
            <w:b/>
            <w:noProof/>
          </w:rPr>
          <w:delText>A</w:delText>
        </w:r>
      </w:del>
      <w:ins w:id="521" w:author="Darina" w:date="2023-02-07T23:38:00Z">
        <w:r w:rsidR="00EC0006">
          <w:rPr>
            <w:rFonts w:ascii="Consolas" w:hAnsi="Consolas"/>
            <w:b/>
            <w:noProof/>
          </w:rPr>
          <w:t>a</w:t>
        </w:r>
      </w:ins>
      <w:r w:rsidR="004071AD">
        <w:rPr>
          <w:rFonts w:ascii="Consolas" w:hAnsi="Consolas"/>
          <w:b/>
          <w:noProof/>
        </w:rPr>
        <w:t xml:space="preserve">dd </w:t>
      </w:r>
      <w:del w:id="522" w:author="Darina" w:date="2023-02-07T23:38:00Z">
        <w:r w:rsidR="004071AD" w:rsidDel="00EC0006">
          <w:rPr>
            <w:rFonts w:ascii="Consolas" w:hAnsi="Consolas"/>
            <w:b/>
            <w:noProof/>
          </w:rPr>
          <w:delText>P</w:delText>
        </w:r>
      </w:del>
      <w:ins w:id="523" w:author="Darina" w:date="2023-02-07T23:38:00Z">
        <w:r w:rsidR="00EC0006">
          <w:rPr>
            <w:rFonts w:ascii="Consolas" w:hAnsi="Consolas"/>
            <w:b/>
            <w:noProof/>
          </w:rPr>
          <w:t>p</w:t>
        </w:r>
      </w:ins>
      <w:r w:rsidR="004071AD">
        <w:rPr>
          <w:rFonts w:ascii="Consolas" w:hAnsi="Consolas"/>
          <w:b/>
          <w:noProof/>
        </w:rPr>
        <w:t xml:space="preserve">hoto </w:t>
      </w:r>
      <w:r w:rsidRPr="00357C76">
        <w:t>page and functionality.</w:t>
      </w:r>
    </w:p>
    <w:p w14:paraId="6B2135D3" w14:textId="2FE1A6DE" w:rsidR="007E1B04" w:rsidRPr="00FF472F" w:rsidRDefault="00357C76" w:rsidP="009E2018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</w:t>
      </w:r>
      <w:ins w:id="524" w:author="Darina" w:date="2023-02-07T23:38:00Z">
        <w:r w:rsidR="00EC0006">
          <w:t>-</w:t>
        </w:r>
      </w:ins>
      <w:del w:id="525" w:author="Darina" w:date="2023-02-07T23:38:00Z">
        <w:r w:rsidRPr="00357C76" w:rsidDel="00EC0006">
          <w:delText xml:space="preserve"> </w:delText>
        </w:r>
      </w:del>
      <w:r w:rsidRPr="00357C76">
        <w:t>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EC56E7">
        <w:t xml:space="preserve">the </w:t>
      </w:r>
      <w:del w:id="526" w:author="Darina" w:date="2023-02-07T23:38:00Z">
        <w:r w:rsidRPr="00357C76" w:rsidDel="00EC0006">
          <w:rPr>
            <w:rStyle w:val="CodeChar"/>
          </w:rPr>
          <w:delText>L</w:delText>
        </w:r>
      </w:del>
      <w:ins w:id="527" w:author="Darina" w:date="2023-02-07T23:38:00Z">
        <w:r w:rsidR="00EC0006">
          <w:rPr>
            <w:rStyle w:val="CodeChar"/>
          </w:rPr>
          <w:t>l</w:t>
        </w:r>
      </w:ins>
      <w:r w:rsidRPr="00357C76">
        <w:rPr>
          <w:rStyle w:val="CodeChar"/>
        </w:rPr>
        <w:t>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3FAC78E8" w:rsidR="009E2018" w:rsidRPr="009E2018" w:rsidRDefault="004071AD" w:rsidP="009E2018">
      <w:pPr>
        <w:rPr>
          <w:lang w:val="bg-BG"/>
        </w:rPr>
      </w:pPr>
      <w:r w:rsidRPr="004071AD">
        <w:rPr>
          <w:noProof/>
          <w:lang w:val="bg-BG"/>
        </w:rPr>
        <w:lastRenderedPageBreak/>
        <w:drawing>
          <wp:inline distT="0" distB="0" distL="0" distR="0" wp14:anchorId="56A73405" wp14:editId="65C54FFB">
            <wp:extent cx="6626225" cy="3078480"/>
            <wp:effectExtent l="19050" t="19050" r="22225" b="2667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E60351" w14:textId="5C4EAD32" w:rsidR="00357C76" w:rsidRPr="00827D4B" w:rsidRDefault="00357C76" w:rsidP="00860FBF">
      <w:pPr>
        <w:pStyle w:val="Heading2"/>
        <w:rPr>
          <w:lang w:val="bg-BG"/>
        </w:rPr>
      </w:pPr>
      <w:r w:rsidRPr="00827D4B">
        <w:t>Validation and Error Handling</w:t>
      </w:r>
      <w:del w:id="528" w:author="Darina" w:date="2023-02-08T10:17:00Z">
        <w:r w:rsidRPr="00827D4B" w:rsidDel="00026CA1">
          <w:delText xml:space="preserve"> </w:delText>
        </w:r>
      </w:del>
      <w:ins w:id="529" w:author="Darina" w:date="2023-02-07T23:39:00Z">
        <w:r w:rsidR="00EC0006">
          <w:t xml:space="preserve"> </w:t>
        </w:r>
      </w:ins>
      <w:r w:rsidRPr="00827D4B">
        <w:rPr>
          <w:noProof/>
        </w:rPr>
        <w:t>(</w:t>
      </w:r>
      <w:r w:rsidRPr="00827D4B">
        <w:t>10 Pts</w:t>
      </w:r>
      <w:r w:rsidRPr="00827D4B">
        <w:rPr>
          <w:noProof/>
        </w:rPr>
        <w:t>)</w:t>
      </w:r>
    </w:p>
    <w:p w14:paraId="161A3131" w14:textId="03BB3000" w:rsidR="009E2018" w:rsidRP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53622554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</w:t>
      </w:r>
      <w:ins w:id="530" w:author="Darina" w:date="2023-02-07T23:39:00Z">
        <w:r w:rsidR="00EC0006">
          <w:t>a &lt;</w:t>
        </w:r>
      </w:ins>
      <w:r>
        <w:t>div</w:t>
      </w:r>
      <w:ins w:id="531" w:author="Darina" w:date="2023-02-07T23:40:00Z">
        <w:r w:rsidR="00EC0006">
          <w:t>&gt;</w:t>
        </w:r>
      </w:ins>
      <w:r>
        <w:t xml:space="preserve"> with class </w:t>
      </w:r>
      <w:r w:rsidR="009B1099">
        <w:t>"</w:t>
      </w:r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r w:rsidR="009B1099">
        <w:t>"</w:t>
      </w:r>
      <w:ins w:id="532" w:author="Darina" w:date="2023-02-07T23:40:00Z">
        <w:r w:rsidR="00EC0006" w:rsidRPr="00EC0006">
          <w:t>.</w:t>
        </w:r>
      </w:ins>
    </w:p>
    <w:p w14:paraId="2A2C5410" w14:textId="77777777" w:rsid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6F79B1A9" w:rsidR="00357C76" w:rsidRPr="00AE27C4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ins w:id="533" w:author="Darina" w:date="2023-02-07T20:41:00Z">
        <w:r w:rsidR="00935533">
          <w:rPr>
            <w:noProof/>
          </w:rPr>
          <w:t xml:space="preserve">is required and </w:t>
        </w:r>
      </w:ins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C663EE">
        <w:rPr>
          <w:rFonts w:cstheme="minorHAnsi"/>
          <w:b/>
          <w:noProof/>
        </w:rPr>
        <w:t>2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  <w:ins w:id="534" w:author="Darina" w:date="2023-02-07T23:40:00Z">
        <w:r w:rsidR="00EC0006">
          <w:rPr>
            <w:rFonts w:cstheme="minorHAnsi"/>
            <w:bCs/>
            <w:noProof/>
          </w:rPr>
          <w:t>.</w:t>
        </w:r>
      </w:ins>
    </w:p>
    <w:p w14:paraId="6C931E7A" w14:textId="0A236DC1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ins w:id="535" w:author="Darina" w:date="2023-02-07T20:41:00Z">
        <w:r w:rsidR="00935533">
          <w:rPr>
            <w:noProof/>
          </w:rPr>
          <w:t xml:space="preserve">is required and </w:t>
        </w:r>
      </w:ins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</w:t>
      </w:r>
      <w:r w:rsidR="00C663EE">
        <w:rPr>
          <w:rFonts w:cstheme="minorHAnsi"/>
          <w:b/>
          <w:noProof/>
        </w:rPr>
        <w:t>10</w:t>
      </w:r>
      <w:r>
        <w:rPr>
          <w:rFonts w:cstheme="minorHAnsi"/>
          <w:b/>
          <w:noProof/>
        </w:rPr>
        <w:t xml:space="preserve"> character</w:t>
      </w:r>
      <w:r w:rsidR="00FF5AC2">
        <w:rPr>
          <w:rFonts w:cstheme="minorHAnsi"/>
          <w:b/>
          <w:noProof/>
        </w:rPr>
        <w:t>s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>long</w:t>
      </w:r>
      <w:ins w:id="536" w:author="Darina" w:date="2023-02-07T23:40:00Z">
        <w:r w:rsidR="00EC0006">
          <w:rPr>
            <w:rFonts w:cstheme="minorHAnsi"/>
            <w:bCs/>
            <w:noProof/>
          </w:rPr>
          <w:t>.</w:t>
        </w:r>
      </w:ins>
    </w:p>
    <w:p w14:paraId="6BB0CB73" w14:textId="4ADF463D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ins w:id="537" w:author="Darina" w:date="2023-02-07T20:42:00Z">
        <w:r w:rsidR="00935533">
          <w:rPr>
            <w:noProof/>
          </w:rPr>
          <w:t xml:space="preserve">is required and </w:t>
        </w:r>
      </w:ins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C663EE">
        <w:rPr>
          <w:b/>
          <w:noProof/>
        </w:rPr>
        <w:t>4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  <w:ins w:id="538" w:author="Darina" w:date="2023-02-07T23:40:00Z">
        <w:r w:rsidR="00EC0006">
          <w:rPr>
            <w:noProof/>
          </w:rPr>
          <w:t>.</w:t>
        </w:r>
      </w:ins>
    </w:p>
    <w:p w14:paraId="7879DF54" w14:textId="1BD5D5A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</w:t>
      </w:r>
      <w:ins w:id="539" w:author="Darina" w:date="2023-02-07T20:42:00Z">
        <w:r w:rsidR="00935533">
          <w:rPr>
            <w:noProof/>
          </w:rPr>
          <w:t xml:space="preserve">is required and </w:t>
        </w:r>
      </w:ins>
      <w:r w:rsidRPr="00357C76">
        <w:rPr>
          <w:noProof/>
        </w:rPr>
        <w:t xml:space="preserve">should be </w:t>
      </w:r>
      <w:r w:rsidRPr="00DE52CF">
        <w:rPr>
          <w:b/>
          <w:noProof/>
        </w:rPr>
        <w:t>equal to the password</w:t>
      </w:r>
      <w:ins w:id="540" w:author="Darina" w:date="2023-02-07T23:40:00Z">
        <w:r w:rsidR="00EC0006" w:rsidRPr="00EC0006">
          <w:rPr>
            <w:bCs/>
            <w:noProof/>
            <w:rPrChange w:id="541" w:author="Darina" w:date="2023-02-07T23:40:00Z">
              <w:rPr>
                <w:b/>
                <w:noProof/>
              </w:rPr>
            </w:rPrChange>
          </w:rPr>
          <w:t>.</w:t>
        </w:r>
      </w:ins>
    </w:p>
    <w:p w14:paraId="11D75FC9" w14:textId="6F6FD26A" w:rsidR="00B83335" w:rsidRDefault="004071AD" w:rsidP="00D738A6">
      <w:pPr>
        <w:rPr>
          <w:noProof/>
        </w:rPr>
      </w:pPr>
      <w:r w:rsidRPr="004071AD">
        <w:rPr>
          <w:noProof/>
        </w:rPr>
        <w:drawing>
          <wp:inline distT="0" distB="0" distL="0" distR="0" wp14:anchorId="2FE8285E" wp14:editId="68636B0C">
            <wp:extent cx="6626225" cy="3078480"/>
            <wp:effectExtent l="19050" t="19050" r="22225" b="2667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41EB1" w:rsidRPr="00641EB1">
        <w:rPr>
          <w:noProof/>
        </w:rPr>
        <w:t xml:space="preserve"> </w:t>
      </w:r>
    </w:p>
    <w:p w14:paraId="767990B9" w14:textId="5CCA8277" w:rsidR="009E2018" w:rsidRPr="00D738A6" w:rsidRDefault="004071AD" w:rsidP="00D738A6">
      <w:pPr>
        <w:rPr>
          <w:lang w:val="bg-BG"/>
        </w:rPr>
      </w:pPr>
      <w:r w:rsidRPr="004071AD">
        <w:rPr>
          <w:noProof/>
          <w:lang w:val="bg-BG"/>
        </w:rPr>
        <w:lastRenderedPageBreak/>
        <w:drawing>
          <wp:inline distT="0" distB="0" distL="0" distR="0" wp14:anchorId="5FFBF941" wp14:editId="2572278F">
            <wp:extent cx="6626225" cy="3078480"/>
            <wp:effectExtent l="19050" t="19050" r="22225" b="2667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B2091C" w14:textId="53A80575" w:rsidR="00357C76" w:rsidRPr="00C35CF5" w:rsidRDefault="004071AD" w:rsidP="00357C76">
      <w:pPr>
        <w:pStyle w:val="Heading3"/>
      </w:pPr>
      <w:r>
        <w:t>Photo</w:t>
      </w:r>
    </w:p>
    <w:p w14:paraId="39145369" w14:textId="13F090AB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4071AD">
        <w:rPr>
          <w:b/>
          <w:bCs/>
          <w:noProof/>
        </w:rPr>
        <w:t>photo</w:t>
      </w:r>
      <w:r w:rsidR="00641EB1">
        <w:rPr>
          <w:b/>
          <w:bCs/>
          <w:noProof/>
        </w:rPr>
        <w:t xml:space="preserve"> </w:t>
      </w:r>
      <w:r w:rsidR="00C35CF5">
        <w:rPr>
          <w:b/>
          <w:bCs/>
          <w:noProof/>
        </w:rPr>
        <w:t>post</w:t>
      </w:r>
      <w:r w:rsidRPr="00357C76">
        <w:rPr>
          <w:noProof/>
        </w:rPr>
        <w:t>:</w:t>
      </w:r>
    </w:p>
    <w:p w14:paraId="5BD0AD9F" w14:textId="0A3B479D" w:rsidR="00D25A61" w:rsidRPr="00D25A61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del w:id="542" w:author="Darina" w:date="2023-02-07T23:41:00Z">
        <w:r w:rsidR="004071AD" w:rsidDel="00EC0006">
          <w:rPr>
            <w:b/>
            <w:noProof/>
          </w:rPr>
          <w:delText>N</w:delText>
        </w:r>
      </w:del>
      <w:ins w:id="543" w:author="Darina" w:date="2023-02-07T23:41:00Z">
        <w:r w:rsidR="00EC0006">
          <w:rPr>
            <w:b/>
            <w:noProof/>
          </w:rPr>
          <w:t>n</w:t>
        </w:r>
      </w:ins>
      <w:r w:rsidR="004071AD">
        <w:rPr>
          <w:b/>
          <w:noProof/>
        </w:rPr>
        <w:t>ame</w:t>
      </w:r>
      <w:r w:rsidRPr="00357C76">
        <w:rPr>
          <w:noProof/>
        </w:rPr>
        <w:t xml:space="preserve"> </w:t>
      </w:r>
      <w:ins w:id="544" w:author="Darina" w:date="2023-02-07T20:42:00Z">
        <w:r w:rsidR="00935533">
          <w:rPr>
            <w:noProof/>
          </w:rPr>
          <w:t xml:space="preserve">is required and </w:t>
        </w:r>
      </w:ins>
      <w:r w:rsidRPr="00357C76">
        <w:rPr>
          <w:noProof/>
        </w:rPr>
        <w:t xml:space="preserve">should be </w:t>
      </w:r>
      <w:r w:rsidR="009F4DB4">
        <w:rPr>
          <w:b/>
          <w:noProof/>
        </w:rPr>
        <w:t xml:space="preserve">at least </w:t>
      </w:r>
      <w:r w:rsidR="004071AD">
        <w:rPr>
          <w:b/>
          <w:noProof/>
        </w:rPr>
        <w:t>2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  <w:ins w:id="545" w:author="Darina" w:date="2023-02-07T23:41:00Z">
        <w:r w:rsidR="00EC0006" w:rsidRPr="00EC0006">
          <w:rPr>
            <w:bCs/>
            <w:noProof/>
            <w:rPrChange w:id="546" w:author="Darina" w:date="2023-02-07T23:41:00Z">
              <w:rPr>
                <w:b/>
                <w:noProof/>
              </w:rPr>
            </w:rPrChange>
          </w:rPr>
          <w:t>.</w:t>
        </w:r>
      </w:ins>
    </w:p>
    <w:p w14:paraId="247D92F5" w14:textId="0EE4E529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del w:id="547" w:author="Darina" w:date="2023-02-07T23:41:00Z">
        <w:r w:rsidR="004071AD" w:rsidDel="00EC0006">
          <w:rPr>
            <w:b/>
            <w:noProof/>
          </w:rPr>
          <w:delText>P</w:delText>
        </w:r>
      </w:del>
      <w:ins w:id="548" w:author="Darina" w:date="2023-02-07T23:41:00Z">
        <w:r w:rsidR="00EC0006">
          <w:rPr>
            <w:b/>
            <w:noProof/>
          </w:rPr>
          <w:t>p</w:t>
        </w:r>
      </w:ins>
      <w:r w:rsidR="004071AD">
        <w:rPr>
          <w:b/>
          <w:noProof/>
        </w:rPr>
        <w:t>hoto</w:t>
      </w:r>
      <w:r w:rsidRPr="00E44226">
        <w:rPr>
          <w:b/>
          <w:noProof/>
        </w:rPr>
        <w:t xml:space="preserve"> </w:t>
      </w:r>
      <w:del w:id="549" w:author="Darina" w:date="2023-02-07T23:41:00Z">
        <w:r w:rsidRPr="00E44226" w:rsidDel="00EC0006">
          <w:rPr>
            <w:b/>
            <w:noProof/>
          </w:rPr>
          <w:delText>I</w:delText>
        </w:r>
      </w:del>
      <w:ins w:id="550" w:author="Darina" w:date="2023-02-07T23:41:00Z">
        <w:r w:rsidR="00EC0006">
          <w:rPr>
            <w:b/>
            <w:noProof/>
          </w:rPr>
          <w:t>i</w:t>
        </w:r>
      </w:ins>
      <w:r w:rsidRPr="00E44226">
        <w:rPr>
          <w:b/>
          <w:noProof/>
        </w:rPr>
        <w:t>mage</w:t>
      </w:r>
      <w:r>
        <w:rPr>
          <w:noProof/>
        </w:rPr>
        <w:t xml:space="preserve"> </w:t>
      </w:r>
      <w:ins w:id="551" w:author="Darina" w:date="2023-02-07T20:42:00Z">
        <w:r w:rsidR="00935533">
          <w:rPr>
            <w:noProof/>
          </w:rPr>
          <w:t xml:space="preserve">is required and </w:t>
        </w:r>
      </w:ins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</w:p>
    <w:p w14:paraId="007B85CB" w14:textId="69CCF37D" w:rsidR="00A45076" w:rsidRPr="004071AD" w:rsidRDefault="00A450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</w:t>
      </w:r>
      <w:del w:id="552" w:author="Darina" w:date="2023-02-07T23:41:00Z">
        <w:r w:rsidR="004071AD" w:rsidDel="00EC0006">
          <w:rPr>
            <w:b/>
            <w:noProof/>
          </w:rPr>
          <w:delText>A</w:delText>
        </w:r>
      </w:del>
      <w:ins w:id="553" w:author="Darina" w:date="2023-02-07T23:41:00Z">
        <w:r w:rsidR="00EC0006">
          <w:rPr>
            <w:b/>
            <w:noProof/>
          </w:rPr>
          <w:t>a</w:t>
        </w:r>
      </w:ins>
      <w:r w:rsidR="004071AD">
        <w:rPr>
          <w:b/>
          <w:noProof/>
        </w:rPr>
        <w:t>ge</w:t>
      </w:r>
      <w:ins w:id="554" w:author="Darina" w:date="2023-02-07T20:42:00Z">
        <w:r w:rsidR="00935533">
          <w:rPr>
            <w:b/>
            <w:noProof/>
          </w:rPr>
          <w:t xml:space="preserve"> </w:t>
        </w:r>
        <w:r w:rsidR="00935533">
          <w:rPr>
            <w:noProof/>
          </w:rPr>
          <w:t>is required and</w:t>
        </w:r>
      </w:ins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</w:t>
      </w:r>
      <w:ins w:id="555" w:author="Darina" w:date="2023-02-07T23:43:00Z">
        <w:r w:rsidR="00EC0006">
          <w:rPr>
            <w:rFonts w:cstheme="minorHAnsi"/>
            <w:bCs/>
            <w:noProof/>
          </w:rPr>
          <w:t>t least</w:t>
        </w:r>
      </w:ins>
      <w:del w:id="556" w:author="Darina" w:date="2023-02-07T23:43:00Z">
        <w:r w:rsidR="00D25A61" w:rsidDel="00EC0006">
          <w:rPr>
            <w:rFonts w:cstheme="minorHAnsi"/>
            <w:bCs/>
            <w:noProof/>
          </w:rPr>
          <w:delText xml:space="preserve"> </w:delText>
        </w:r>
        <w:r w:rsidR="00D25A61" w:rsidRPr="004071AD" w:rsidDel="00EC0006">
          <w:rPr>
            <w:rFonts w:cstheme="minorHAnsi"/>
            <w:b/>
            <w:noProof/>
          </w:rPr>
          <w:delText>mi</w:delText>
        </w:r>
        <w:r w:rsidR="000B50FB" w:rsidRPr="004071AD" w:rsidDel="00EC0006">
          <w:rPr>
            <w:rFonts w:cstheme="minorHAnsi"/>
            <w:b/>
            <w:noProof/>
          </w:rPr>
          <w:delText>ni</w:delText>
        </w:r>
        <w:r w:rsidR="00D25A61" w:rsidRPr="004071AD" w:rsidDel="00EC0006">
          <w:rPr>
            <w:rFonts w:cstheme="minorHAnsi"/>
            <w:b/>
            <w:noProof/>
          </w:rPr>
          <w:delText xml:space="preserve">mum </w:delText>
        </w:r>
      </w:del>
      <w:ins w:id="557" w:author="Darina" w:date="2023-02-07T23:43:00Z">
        <w:r w:rsidR="00EC0006">
          <w:rPr>
            <w:rFonts w:cstheme="minorHAnsi"/>
            <w:b/>
            <w:noProof/>
          </w:rPr>
          <w:t xml:space="preserve"> </w:t>
        </w:r>
      </w:ins>
      <w:r w:rsidR="004071AD" w:rsidRPr="004071AD">
        <w:rPr>
          <w:rFonts w:cstheme="minorHAnsi"/>
          <w:b/>
          <w:noProof/>
        </w:rPr>
        <w:t xml:space="preserve">1 and no </w:t>
      </w:r>
      <w:del w:id="558" w:author="Darina" w:date="2023-02-07T23:42:00Z">
        <w:r w:rsidR="004071AD" w:rsidRPr="004071AD" w:rsidDel="00EC0006">
          <w:rPr>
            <w:rFonts w:cstheme="minorHAnsi"/>
            <w:b/>
            <w:noProof/>
          </w:rPr>
          <w:delText xml:space="preserve">more </w:delText>
        </w:r>
      </w:del>
      <w:ins w:id="559" w:author="Darina" w:date="2023-02-07T23:42:00Z">
        <w:r w:rsidR="00EC0006">
          <w:rPr>
            <w:rFonts w:cstheme="minorHAnsi"/>
            <w:b/>
            <w:noProof/>
          </w:rPr>
          <w:t>longer</w:t>
        </w:r>
        <w:r w:rsidR="00EC0006" w:rsidRPr="004071AD">
          <w:rPr>
            <w:rFonts w:cstheme="minorHAnsi"/>
            <w:b/>
            <w:noProof/>
          </w:rPr>
          <w:t xml:space="preserve"> </w:t>
        </w:r>
      </w:ins>
      <w:r w:rsidR="004071AD" w:rsidRPr="004071AD">
        <w:rPr>
          <w:rFonts w:cstheme="minorHAnsi"/>
          <w:b/>
          <w:noProof/>
        </w:rPr>
        <w:t>than 100</w:t>
      </w:r>
      <w:ins w:id="560" w:author="Darina" w:date="2023-02-07T23:41:00Z">
        <w:r w:rsidR="00EC0006">
          <w:rPr>
            <w:rFonts w:cstheme="minorHAnsi"/>
            <w:b/>
            <w:noProof/>
          </w:rPr>
          <w:t xml:space="preserve"> </w:t>
        </w:r>
        <w:r w:rsidR="00EC0006" w:rsidRPr="00EC0006">
          <w:rPr>
            <w:rFonts w:cstheme="minorHAnsi"/>
            <w:b/>
            <w:noProof/>
          </w:rPr>
          <w:t>characters</w:t>
        </w:r>
        <w:r w:rsidR="00EC0006" w:rsidRPr="00EC0006">
          <w:rPr>
            <w:rFonts w:cstheme="minorHAnsi"/>
            <w:bCs/>
            <w:noProof/>
            <w:rPrChange w:id="561" w:author="Darina" w:date="2023-02-07T23:41:00Z">
              <w:rPr>
                <w:rFonts w:cstheme="minorHAnsi"/>
                <w:b/>
                <w:noProof/>
              </w:rPr>
            </w:rPrChange>
          </w:rPr>
          <w:t>.</w:t>
        </w:r>
      </w:ins>
    </w:p>
    <w:p w14:paraId="4755BE08" w14:textId="6A7E39D1" w:rsidR="004071AD" w:rsidRPr="00D25A61" w:rsidRDefault="00641EB1" w:rsidP="004071AD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del w:id="562" w:author="Darina" w:date="2023-02-07T23:41:00Z">
        <w:r w:rsidR="004071AD" w:rsidDel="00EC0006">
          <w:rPr>
            <w:rFonts w:cstheme="minorHAnsi"/>
            <w:b/>
            <w:noProof/>
          </w:rPr>
          <w:delText>D</w:delText>
        </w:r>
      </w:del>
      <w:ins w:id="563" w:author="Darina" w:date="2023-02-07T23:41:00Z">
        <w:r w:rsidR="00EC0006">
          <w:rPr>
            <w:rFonts w:cstheme="minorHAnsi"/>
            <w:b/>
            <w:noProof/>
          </w:rPr>
          <w:t>d</w:t>
        </w:r>
      </w:ins>
      <w:r w:rsidR="004071AD">
        <w:rPr>
          <w:rFonts w:cstheme="minorHAnsi"/>
          <w:b/>
          <w:noProof/>
        </w:rPr>
        <w:t>escription</w:t>
      </w:r>
      <w:r w:rsidR="00C35CF5">
        <w:rPr>
          <w:rFonts w:cstheme="minorHAnsi"/>
          <w:b/>
          <w:noProof/>
        </w:rPr>
        <w:t xml:space="preserve"> </w:t>
      </w:r>
      <w:ins w:id="564" w:author="Darina" w:date="2023-02-07T20:42:00Z">
        <w:r w:rsidR="00935533">
          <w:rPr>
            <w:noProof/>
          </w:rPr>
          <w:t xml:space="preserve">is required and </w:t>
        </w:r>
      </w:ins>
      <w:r w:rsidR="00C35CF5">
        <w:rPr>
          <w:rFonts w:cstheme="minorHAnsi"/>
          <w:bCs/>
          <w:noProof/>
        </w:rPr>
        <w:t>should be a</w:t>
      </w:r>
      <w:ins w:id="565" w:author="Darina" w:date="2023-02-07T23:43:00Z">
        <w:r w:rsidR="00EC0006">
          <w:rPr>
            <w:rFonts w:cstheme="minorHAnsi"/>
            <w:bCs/>
            <w:noProof/>
          </w:rPr>
          <w:t>t least</w:t>
        </w:r>
      </w:ins>
      <w:del w:id="566" w:author="Darina" w:date="2023-02-07T23:43:00Z">
        <w:r w:rsidR="00C35CF5" w:rsidDel="00EC0006">
          <w:rPr>
            <w:rFonts w:cstheme="minorHAnsi"/>
            <w:bCs/>
            <w:noProof/>
          </w:rPr>
          <w:delText xml:space="preserve"> minimum </w:delText>
        </w:r>
        <w:r w:rsidR="009B026F" w:rsidDel="00EC0006">
          <w:rPr>
            <w:rFonts w:cstheme="minorHAnsi"/>
            <w:bCs/>
            <w:noProof/>
          </w:rPr>
          <w:delText>of</w:delText>
        </w:r>
      </w:del>
      <w:r w:rsidR="009B026F">
        <w:rPr>
          <w:rFonts w:cstheme="minorHAnsi"/>
          <w:bCs/>
          <w:noProof/>
        </w:rPr>
        <w:t xml:space="preserve"> </w:t>
      </w:r>
      <w:r w:rsidR="004071AD">
        <w:rPr>
          <w:rFonts w:cstheme="minorHAnsi"/>
          <w:b/>
          <w:noProof/>
        </w:rPr>
        <w:t>5</w:t>
      </w:r>
      <w:r w:rsidR="00C35CF5">
        <w:rPr>
          <w:rFonts w:cstheme="minorHAnsi"/>
          <w:b/>
          <w:noProof/>
        </w:rPr>
        <w:t xml:space="preserve"> </w:t>
      </w:r>
      <w:del w:id="567" w:author="Darina" w:date="2023-02-07T23:43:00Z">
        <w:r w:rsidR="00C35CF5" w:rsidDel="00EC0006">
          <w:rPr>
            <w:rFonts w:cstheme="minorHAnsi"/>
            <w:b/>
            <w:noProof/>
          </w:rPr>
          <w:delText>characters long</w:delText>
        </w:r>
        <w:r w:rsidR="004071AD" w:rsidDel="00EC0006">
          <w:rPr>
            <w:rFonts w:cstheme="minorHAnsi"/>
            <w:b/>
            <w:noProof/>
          </w:rPr>
          <w:delText xml:space="preserve"> </w:delText>
        </w:r>
      </w:del>
      <w:r w:rsidR="004071AD">
        <w:rPr>
          <w:b/>
          <w:noProof/>
        </w:rPr>
        <w:t>and no longer than 50 characters</w:t>
      </w:r>
      <w:ins w:id="568" w:author="Darina" w:date="2023-02-07T23:42:00Z">
        <w:r w:rsidR="00EC0006" w:rsidRPr="00EC0006">
          <w:rPr>
            <w:bCs/>
            <w:noProof/>
            <w:rPrChange w:id="569" w:author="Darina" w:date="2023-02-07T23:42:00Z">
              <w:rPr>
                <w:b/>
                <w:noProof/>
              </w:rPr>
            </w:rPrChange>
          </w:rPr>
          <w:t>.</w:t>
        </w:r>
      </w:ins>
    </w:p>
    <w:p w14:paraId="6E0BF24D" w14:textId="066F13F3" w:rsidR="00641EB1" w:rsidRPr="004071AD" w:rsidRDefault="004071AD" w:rsidP="004071AD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del w:id="570" w:author="Darina" w:date="2023-02-07T23:42:00Z">
        <w:r w:rsidDel="00EC0006">
          <w:rPr>
            <w:rFonts w:cstheme="minorHAnsi"/>
            <w:b/>
            <w:noProof/>
          </w:rPr>
          <w:delText>L</w:delText>
        </w:r>
      </w:del>
      <w:ins w:id="571" w:author="Darina" w:date="2023-02-07T23:42:00Z">
        <w:r w:rsidR="00EC0006">
          <w:rPr>
            <w:rFonts w:cstheme="minorHAnsi"/>
            <w:b/>
            <w:noProof/>
          </w:rPr>
          <w:t>l</w:t>
        </w:r>
      </w:ins>
      <w:r>
        <w:rPr>
          <w:rFonts w:cstheme="minorHAnsi"/>
          <w:b/>
          <w:noProof/>
        </w:rPr>
        <w:t xml:space="preserve">ocation </w:t>
      </w:r>
      <w:ins w:id="572" w:author="Darina" w:date="2023-02-07T20:42:00Z">
        <w:r w:rsidR="00935533">
          <w:rPr>
            <w:noProof/>
          </w:rPr>
          <w:t xml:space="preserve">is required and </w:t>
        </w:r>
      </w:ins>
      <w:r>
        <w:rPr>
          <w:rFonts w:cstheme="minorHAnsi"/>
          <w:bCs/>
          <w:noProof/>
        </w:rPr>
        <w:t>should be a</w:t>
      </w:r>
      <w:ins w:id="573" w:author="Darina" w:date="2023-02-07T23:44:00Z">
        <w:r w:rsidR="00EC0006">
          <w:rPr>
            <w:rFonts w:cstheme="minorHAnsi"/>
            <w:bCs/>
            <w:noProof/>
          </w:rPr>
          <w:t>t least</w:t>
        </w:r>
      </w:ins>
      <w:del w:id="574" w:author="Darina" w:date="2023-02-07T23:44:00Z">
        <w:r w:rsidDel="00EC0006">
          <w:rPr>
            <w:rFonts w:cstheme="minorHAnsi"/>
            <w:bCs/>
            <w:noProof/>
          </w:rPr>
          <w:delText xml:space="preserve"> minimum of</w:delText>
        </w:r>
      </w:del>
      <w:r>
        <w:rPr>
          <w:rFonts w:cstheme="minorHAnsi"/>
          <w:bCs/>
          <w:noProof/>
        </w:rPr>
        <w:t xml:space="preserve"> </w:t>
      </w:r>
      <w:r>
        <w:rPr>
          <w:rFonts w:cstheme="minorHAnsi"/>
          <w:b/>
          <w:noProof/>
        </w:rPr>
        <w:t xml:space="preserve">5 </w:t>
      </w:r>
      <w:del w:id="575" w:author="Darina" w:date="2023-02-07T23:42:00Z">
        <w:r w:rsidDel="00EC0006">
          <w:rPr>
            <w:rFonts w:cstheme="minorHAnsi"/>
            <w:b/>
            <w:noProof/>
          </w:rPr>
          <w:delText xml:space="preserve">characters long </w:delText>
        </w:r>
      </w:del>
      <w:r>
        <w:rPr>
          <w:b/>
          <w:noProof/>
        </w:rPr>
        <w:t>and no longer than 50 characters</w:t>
      </w:r>
      <w:ins w:id="576" w:author="Darina" w:date="2023-02-07T23:44:00Z">
        <w:r w:rsidR="00EC0006" w:rsidRPr="00EC0006">
          <w:rPr>
            <w:bCs/>
            <w:noProof/>
            <w:rPrChange w:id="577" w:author="Darina" w:date="2023-02-07T23:44:00Z">
              <w:rPr>
                <w:b/>
                <w:noProof/>
              </w:rPr>
            </w:rPrChange>
          </w:rPr>
          <w:t>.</w:t>
        </w:r>
      </w:ins>
    </w:p>
    <w:p w14:paraId="0AD40459" w14:textId="308415D8" w:rsidR="007845C3" w:rsidRPr="00357C76" w:rsidRDefault="004071AD" w:rsidP="00357C76">
      <w:pPr>
        <w:rPr>
          <w:noProof/>
          <w:lang w:val="bg-BG" w:eastAsia="bg-BG"/>
        </w:rPr>
      </w:pPr>
      <w:r w:rsidRPr="004071AD">
        <w:rPr>
          <w:noProof/>
          <w:lang w:val="bg-BG" w:eastAsia="bg-BG"/>
        </w:rPr>
        <w:drawing>
          <wp:inline distT="0" distB="0" distL="0" distR="0" wp14:anchorId="5646DF3A" wp14:editId="502D883D">
            <wp:extent cx="6626225" cy="3078480"/>
            <wp:effectExtent l="19050" t="19050" r="22225" b="2667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F8588D" w14:textId="4E88BB18" w:rsidR="00113B72" w:rsidRPr="00FF472F" w:rsidRDefault="009F2DA6" w:rsidP="00357C76">
      <w:pPr>
        <w:rPr>
          <w:lang w:val="bg-BG"/>
        </w:rPr>
      </w:pPr>
      <w:r w:rsidRPr="009F2DA6">
        <w:rPr>
          <w:noProof/>
          <w:lang w:val="bg-BG"/>
        </w:rPr>
        <w:lastRenderedPageBreak/>
        <w:drawing>
          <wp:inline distT="0" distB="0" distL="0" distR="0" wp14:anchorId="6E7E6F44" wp14:editId="41FC5C1C">
            <wp:extent cx="6626225" cy="3078480"/>
            <wp:effectExtent l="19050" t="19050" r="22225" b="2667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6990D6" w14:textId="77777777" w:rsidR="003E28A4" w:rsidRDefault="003E28A4" w:rsidP="003E28A4">
      <w:pPr>
        <w:pStyle w:val="Heading2"/>
        <w:rPr>
          <w:noProof/>
        </w:rPr>
      </w:pPr>
      <w:r w:rsidRPr="00357C76">
        <w:t>* Bonus</w:t>
      </w:r>
      <w:r>
        <w:rPr>
          <w:noProof/>
        </w:rPr>
        <w:t xml:space="preserve"> – Profile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EE65150" w14:textId="0FA2726B" w:rsidR="003E28A4" w:rsidRPr="00190ED3" w:rsidRDefault="003E28A4" w:rsidP="003E28A4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</w:t>
      </w:r>
      <w:r w:rsidRPr="00F46300">
        <w:rPr>
          <w:rStyle w:val="jlqj4b"/>
          <w:b/>
          <w:lang w:val="en"/>
        </w:rPr>
        <w:t>in</w:t>
      </w:r>
      <w:r>
        <w:rPr>
          <w:rStyle w:val="jlqj4b"/>
          <w:lang w:val="en"/>
        </w:rPr>
        <w:t xml:space="preserve"> </w:t>
      </w:r>
      <w:r w:rsidRPr="00A3364C"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profile information by clicking [</w:t>
      </w:r>
      <w:r w:rsidRPr="00F46300"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 w:rsidRPr="00A3364C">
        <w:rPr>
          <w:lang w:val="en"/>
        </w:rPr>
        <w:t xml:space="preserve"> </w:t>
      </w:r>
      <w:ins w:id="578" w:author="Darina" w:date="2023-02-07T23:47:00Z">
        <w:r w:rsidR="003F48AB">
          <w:rPr>
            <w:lang w:val="en"/>
          </w:rPr>
          <w:t xml:space="preserve">They should see their </w:t>
        </w:r>
        <w:r w:rsidR="003F48AB" w:rsidRPr="003F48AB">
          <w:rPr>
            <w:b/>
            <w:bCs/>
            <w:lang w:val="en"/>
            <w:rPrChange w:id="579" w:author="Darina" w:date="2023-02-07T23:47:00Z">
              <w:rPr>
                <w:lang w:val="en"/>
              </w:rPr>
            </w:rPrChange>
          </w:rPr>
          <w:t xml:space="preserve">username, </w:t>
        </w:r>
      </w:ins>
      <w:del w:id="580" w:author="Darina" w:date="2023-02-07T23:47:00Z">
        <w:r w:rsidRPr="003F48AB" w:rsidDel="003F48AB">
          <w:rPr>
            <w:rStyle w:val="jlqj4b"/>
            <w:b/>
            <w:bCs/>
            <w:lang w:val="en"/>
          </w:rPr>
          <w:delText>E</w:delText>
        </w:r>
      </w:del>
      <w:del w:id="581" w:author="Darina" w:date="2023-02-07T23:48:00Z">
        <w:r w:rsidRPr="003F48AB" w:rsidDel="003F48AB">
          <w:rPr>
            <w:rStyle w:val="jlqj4b"/>
            <w:b/>
            <w:bCs/>
            <w:lang w:val="en"/>
          </w:rPr>
          <w:delText>mail</w:delText>
        </w:r>
        <w:r w:rsidDel="003F48AB">
          <w:rPr>
            <w:rStyle w:val="jlqj4b"/>
            <w:b/>
            <w:lang w:val="en"/>
          </w:rPr>
          <w:delText xml:space="preserve">, </w:delText>
        </w:r>
      </w:del>
      <w:del w:id="582" w:author="Darina" w:date="2023-02-07T23:47:00Z">
        <w:r w:rsidR="00276C2C" w:rsidDel="003F48AB">
          <w:rPr>
            <w:rStyle w:val="jlqj4b"/>
            <w:b/>
            <w:lang w:val="en"/>
          </w:rPr>
          <w:delText>username</w:delText>
        </w:r>
      </w:del>
      <w:ins w:id="583" w:author="Darina" w:date="2023-02-07T23:47:00Z">
        <w:r w:rsidR="003F48AB">
          <w:rPr>
            <w:rStyle w:val="jlqj4b"/>
            <w:b/>
            <w:lang w:val="en"/>
          </w:rPr>
          <w:t xml:space="preserve"> the </w:t>
        </w:r>
      </w:ins>
      <w:ins w:id="584" w:author="Darina" w:date="2023-02-07T23:46:00Z">
        <w:r w:rsidR="003F48AB">
          <w:rPr>
            <w:rStyle w:val="jlqj4b"/>
            <w:b/>
            <w:lang w:val="en"/>
          </w:rPr>
          <w:t>number of photos</w:t>
        </w:r>
      </w:ins>
      <w:ins w:id="585" w:author="Darina" w:date="2023-02-07T23:47:00Z">
        <w:r w:rsidR="003F48AB">
          <w:rPr>
            <w:rStyle w:val="jlqj4b"/>
            <w:b/>
            <w:lang w:val="en"/>
          </w:rPr>
          <w:t xml:space="preserve"> they have created</w:t>
        </w:r>
      </w:ins>
      <w:ins w:id="586" w:author="Darina" w:date="2023-02-07T23:48:00Z">
        <w:r w:rsidR="003F48AB">
          <w:rPr>
            <w:rStyle w:val="jlqj4b"/>
            <w:b/>
            <w:lang w:val="en"/>
          </w:rPr>
          <w:t>, their email</w:t>
        </w:r>
      </w:ins>
      <w:del w:id="587" w:author="Darina" w:date="2023-02-07T23:46:00Z">
        <w:r w:rsidR="00276C2C" w:rsidDel="003F48AB">
          <w:rPr>
            <w:rStyle w:val="jlqj4b"/>
            <w:b/>
            <w:lang w:val="en"/>
          </w:rPr>
          <w:delText xml:space="preserve"> and count photo</w:delText>
        </w:r>
      </w:del>
      <w:r w:rsidR="00276C2C">
        <w:rPr>
          <w:rStyle w:val="jlqj4b"/>
          <w:b/>
          <w:lang w:val="en"/>
        </w:rPr>
        <w:t xml:space="preserve"> and all </w:t>
      </w:r>
      <w:ins w:id="588" w:author="Darina" w:date="2023-02-07T23:48:00Z">
        <w:r w:rsidR="003F48AB">
          <w:rPr>
            <w:rStyle w:val="jlqj4b"/>
            <w:b/>
            <w:lang w:val="en"/>
          </w:rPr>
          <w:t>the</w:t>
        </w:r>
      </w:ins>
      <w:ins w:id="589" w:author="Darina" w:date="2023-02-07T23:49:00Z">
        <w:r w:rsidR="003F48AB">
          <w:rPr>
            <w:rStyle w:val="jlqj4b"/>
            <w:b/>
            <w:lang w:val="en"/>
          </w:rPr>
          <w:t>ir</w:t>
        </w:r>
      </w:ins>
      <w:ins w:id="590" w:author="Darina" w:date="2023-02-07T23:46:00Z">
        <w:r w:rsidR="003F48AB">
          <w:rPr>
            <w:rStyle w:val="jlqj4b"/>
            <w:b/>
            <w:lang w:val="en"/>
          </w:rPr>
          <w:t xml:space="preserve"> </w:t>
        </w:r>
      </w:ins>
      <w:r w:rsidR="00276C2C">
        <w:rPr>
          <w:rStyle w:val="jlqj4b"/>
          <w:b/>
          <w:lang w:val="en"/>
        </w:rPr>
        <w:t>photos</w:t>
      </w:r>
      <w:ins w:id="591" w:author="Darina" w:date="2023-02-07T23:49:00Z">
        <w:r w:rsidR="003F48AB">
          <w:rPr>
            <w:rStyle w:val="jlqj4b"/>
            <w:b/>
            <w:lang w:val="en"/>
          </w:rPr>
          <w:t xml:space="preserve"> below</w:t>
        </w:r>
      </w:ins>
      <w:del w:id="592" w:author="Darina" w:date="2023-02-07T23:46:00Z">
        <w:r w:rsidR="00276C2C" w:rsidDel="003F48AB">
          <w:rPr>
            <w:rStyle w:val="jlqj4b"/>
            <w:b/>
            <w:lang w:val="en"/>
          </w:rPr>
          <w:delText xml:space="preserve"> that are created by user</w:delText>
        </w:r>
      </w:del>
      <w:r w:rsidR="00276C2C">
        <w:rPr>
          <w:rStyle w:val="jlqj4b"/>
          <w:b/>
          <w:lang w:val="en"/>
        </w:rPr>
        <w:t>.</w:t>
      </w:r>
    </w:p>
    <w:p w14:paraId="24CA2F60" w14:textId="6C07BF28" w:rsidR="003E28A4" w:rsidRDefault="00927389" w:rsidP="001E0A81">
      <w:pPr>
        <w:rPr>
          <w:noProof/>
          <w:lang w:val="bg-BG" w:eastAsia="bg-BG"/>
        </w:rPr>
      </w:pPr>
      <w:r w:rsidRPr="00927389">
        <w:rPr>
          <w:noProof/>
          <w:lang w:val="bg-BG" w:eastAsia="bg-BG"/>
        </w:rPr>
        <w:lastRenderedPageBreak/>
        <w:drawing>
          <wp:inline distT="0" distB="0" distL="0" distR="0" wp14:anchorId="003D5CF1" wp14:editId="37EC413B">
            <wp:extent cx="6626225" cy="5255895"/>
            <wp:effectExtent l="19050" t="19050" r="22225" b="20955"/>
            <wp:docPr id="9" name="Картина 9" descr="Картина, която съдържа текст, различ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, различен&#10;&#10;Описанието е генерирано автоматично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255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B9E1A1" w14:textId="7D3DE1CE" w:rsidR="001E0A81" w:rsidRDefault="003E28A4" w:rsidP="003E28A4">
      <w:pPr>
        <w:rPr>
          <w:noProof/>
        </w:rPr>
      </w:pPr>
      <w:r>
        <w:rPr>
          <w:rStyle w:val="jlqj4b"/>
          <w:lang w:val="en"/>
        </w:rPr>
        <w:t>If the</w:t>
      </w:r>
      <w:ins w:id="593" w:author="Darina" w:date="2023-02-07T23:49:00Z">
        <w:r w:rsidR="003F48AB">
          <w:rPr>
            <w:rStyle w:val="jlqj4b"/>
            <w:lang w:val="en"/>
          </w:rPr>
          <w:t>y</w:t>
        </w:r>
      </w:ins>
      <w:del w:id="594" w:author="Darina" w:date="2023-02-07T23:49:00Z">
        <w:r w:rsidDel="003F48AB">
          <w:rPr>
            <w:rStyle w:val="jlqj4b"/>
            <w:lang w:val="en"/>
          </w:rPr>
          <w:delText>re</w:delText>
        </w:r>
      </w:del>
      <w:r>
        <w:rPr>
          <w:rStyle w:val="jlqj4b"/>
          <w:lang w:val="en"/>
        </w:rPr>
        <w:t xml:space="preserve"> </w:t>
      </w:r>
      <w:ins w:id="595" w:author="Darina" w:date="2023-02-07T23:49:00Z">
        <w:r w:rsidR="003F48AB">
          <w:rPr>
            <w:rStyle w:val="jlqj4b"/>
            <w:lang w:val="en"/>
          </w:rPr>
          <w:t>have</w:t>
        </w:r>
      </w:ins>
      <w:del w:id="596" w:author="Darina" w:date="2023-02-07T23:49:00Z">
        <w:r w:rsidDel="003F48AB">
          <w:rPr>
            <w:rStyle w:val="jlqj4b"/>
            <w:lang w:val="en"/>
          </w:rPr>
          <w:delText>are</w:delText>
        </w:r>
      </w:del>
      <w:r>
        <w:rPr>
          <w:rStyle w:val="jlqj4b"/>
          <w:lang w:val="en"/>
        </w:rPr>
        <w:t xml:space="preserve"> </w:t>
      </w:r>
      <w:r w:rsidRPr="00B947DD">
        <w:rPr>
          <w:rStyle w:val="jlqj4b"/>
          <w:b/>
          <w:lang w:val="en"/>
        </w:rPr>
        <w:t>no</w:t>
      </w:r>
      <w:ins w:id="597" w:author="Darina" w:date="2023-02-07T23:50:00Z">
        <w:r w:rsidR="003F48AB">
          <w:rPr>
            <w:rStyle w:val="jlqj4b"/>
            <w:b/>
            <w:lang w:val="en"/>
          </w:rPr>
          <w:t>t</w:t>
        </w:r>
      </w:ins>
      <w:r w:rsidRPr="00B947DD">
        <w:rPr>
          <w:rStyle w:val="jlqj4b"/>
          <w:b/>
          <w:lang w:val="en"/>
        </w:rPr>
        <w:t xml:space="preserve"> </w:t>
      </w:r>
      <w:r w:rsidR="00927389">
        <w:rPr>
          <w:rStyle w:val="jlqj4b"/>
          <w:b/>
          <w:lang w:val="en"/>
        </w:rPr>
        <w:t xml:space="preserve">created </w:t>
      </w:r>
      <w:ins w:id="598" w:author="Darina" w:date="2023-02-07T23:50:00Z">
        <w:r w:rsidR="003F48AB">
          <w:rPr>
            <w:rStyle w:val="jlqj4b"/>
            <w:b/>
            <w:lang w:val="en"/>
          </w:rPr>
          <w:t xml:space="preserve">any </w:t>
        </w:r>
      </w:ins>
      <w:r w:rsidR="00927389">
        <w:rPr>
          <w:rStyle w:val="jlqj4b"/>
          <w:b/>
          <w:lang w:val="en"/>
        </w:rPr>
        <w:t>photo posts</w:t>
      </w:r>
      <w:r>
        <w:rPr>
          <w:rStyle w:val="jlqj4b"/>
          <w:b/>
          <w:lang w:val="en"/>
        </w:rPr>
        <w:t xml:space="preserve">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 w:rsidRPr="00DE4BAD">
        <w:rPr>
          <w:rFonts w:cstheme="minorHAnsi"/>
          <w:b/>
        </w:rPr>
        <w:t>"</w:t>
      </w:r>
      <w:r w:rsidRPr="003E28A4">
        <w:rPr>
          <w:rFonts w:ascii="Consolas" w:hAnsi="Consolas" w:cstheme="minorHAnsi"/>
          <w:b/>
        </w:rPr>
        <w:t xml:space="preserve">You haven't </w:t>
      </w:r>
      <w:r w:rsidR="00927389">
        <w:rPr>
          <w:rFonts w:ascii="Consolas" w:hAnsi="Consolas" w:cstheme="minorHAnsi"/>
          <w:b/>
        </w:rPr>
        <w:t>uploaded</w:t>
      </w:r>
      <w:r w:rsidRPr="003E28A4">
        <w:rPr>
          <w:rFonts w:ascii="Consolas" w:hAnsi="Consolas" w:cstheme="minorHAnsi"/>
          <w:b/>
        </w:rPr>
        <w:t xml:space="preserve"> </w:t>
      </w:r>
      <w:r w:rsidR="00927389">
        <w:rPr>
          <w:rFonts w:ascii="Consolas" w:hAnsi="Consolas" w:cstheme="minorHAnsi"/>
          <w:b/>
        </w:rPr>
        <w:t>photos</w:t>
      </w:r>
      <w:r w:rsidRPr="003E28A4">
        <w:rPr>
          <w:rFonts w:ascii="Consolas" w:hAnsi="Consolas" w:cstheme="minorHAnsi"/>
          <w:b/>
        </w:rPr>
        <w:t xml:space="preserve"> </w:t>
      </w:r>
      <w:r w:rsidRPr="001E0A81">
        <w:rPr>
          <w:rFonts w:ascii="Consolas" w:hAnsi="Consolas" w:cstheme="minorHAnsi"/>
          <w:b/>
        </w:rPr>
        <w:t>yet</w:t>
      </w:r>
      <w:r w:rsidR="001E0A81" w:rsidRPr="001E0A81">
        <w:rPr>
          <w:rFonts w:ascii="Consolas" w:hAnsi="Consolas" w:cstheme="minorHAnsi"/>
          <w:b/>
        </w:rPr>
        <w:t>…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  <w:r w:rsidRPr="00E44B82">
        <w:rPr>
          <w:noProof/>
        </w:rPr>
        <w:t xml:space="preserve"> </w:t>
      </w:r>
    </w:p>
    <w:p w14:paraId="36BA7155" w14:textId="1822F5AD" w:rsidR="00927389" w:rsidRPr="001E0A81" w:rsidRDefault="00927389" w:rsidP="003E28A4">
      <w:pPr>
        <w:rPr>
          <w:noProof/>
        </w:rPr>
      </w:pPr>
      <w:r w:rsidRPr="00927389">
        <w:rPr>
          <w:noProof/>
        </w:rPr>
        <w:drawing>
          <wp:inline distT="0" distB="0" distL="0" distR="0" wp14:anchorId="1037B662" wp14:editId="7F58927A">
            <wp:extent cx="6626225" cy="3078480"/>
            <wp:effectExtent l="19050" t="19050" r="22225" b="2667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348D70" w14:textId="581F0B8B" w:rsidR="0016112A" w:rsidRPr="006F0B42" w:rsidRDefault="0016112A" w:rsidP="0016112A">
      <w:pPr>
        <w:pStyle w:val="Heading2"/>
      </w:pPr>
      <w:r w:rsidRPr="006F0B42">
        <w:lastRenderedPageBreak/>
        <w:t>Submitting Your Solution</w:t>
      </w:r>
    </w:p>
    <w:p w14:paraId="4522F035" w14:textId="79EDDF72" w:rsidR="0016112A" w:rsidRDefault="003F48AB" w:rsidP="0016112A">
      <w:ins w:id="599" w:author="Darina" w:date="2023-02-07T23:50:00Z">
        <w:r>
          <w:t xml:space="preserve">Select all files and folders </w:t>
        </w:r>
      </w:ins>
      <w:del w:id="600" w:author="Darina" w:date="2023-02-07T23:50:00Z">
        <w:r w:rsidR="0016112A" w:rsidDel="003F48AB">
          <w:delText xml:space="preserve">Place a </w:delText>
        </w:r>
        <w:r w:rsidR="0016112A" w:rsidRPr="00010BE0" w:rsidDel="003F48AB">
          <w:rPr>
            <w:b/>
          </w:rPr>
          <w:delText>ZIP</w:delText>
        </w:r>
        <w:r w:rsidR="0016112A" w:rsidDel="003F48AB">
          <w:delText xml:space="preserve"> f</w:delText>
        </w:r>
      </w:del>
      <w:del w:id="601" w:author="Darina" w:date="2023-02-07T23:51:00Z">
        <w:r w:rsidR="0016112A" w:rsidDel="003F48AB">
          <w:delText>ile</w:delText>
        </w:r>
      </w:del>
      <w:r w:rsidR="0016112A">
        <w:t xml:space="preserve"> </w:t>
      </w:r>
      <w:r w:rsidR="003E28A4">
        <w:t xml:space="preserve">in </w:t>
      </w:r>
      <w:r w:rsidR="0016112A">
        <w:t xml:space="preserve">your project folder. Exclude the </w:t>
      </w:r>
      <w:r w:rsidR="0016112A" w:rsidRPr="003F48AB">
        <w:rPr>
          <w:rStyle w:val="CodeChar"/>
          <w:i/>
          <w:iCs/>
          <w:rPrChange w:id="602" w:author="Darina" w:date="2023-02-07T23:51:00Z">
            <w:rPr>
              <w:rStyle w:val="CodeChar"/>
            </w:rPr>
          </w:rPrChange>
        </w:rPr>
        <w:t>node_modules</w:t>
      </w:r>
      <w:r w:rsidR="0016112A">
        <w:t xml:space="preserve"> folder. </w:t>
      </w:r>
      <w:ins w:id="603" w:author="Darina" w:date="2023-02-07T23:51:00Z">
        <w:r>
          <w:t xml:space="preserve">Compress the selected files and folders into </w:t>
        </w:r>
        <w:r w:rsidRPr="003F48AB">
          <w:rPr>
            <w:b/>
            <w:bCs/>
            <w:rPrChange w:id="604" w:author="Darina" w:date="2023-02-07T23:52:00Z">
              <w:rPr/>
            </w:rPrChange>
          </w:rPr>
          <w:t>a zipped archi</w:t>
        </w:r>
      </w:ins>
      <w:ins w:id="605" w:author="Darina" w:date="2023-02-07T23:52:00Z">
        <w:r w:rsidRPr="003F48AB">
          <w:rPr>
            <w:b/>
            <w:bCs/>
            <w:rPrChange w:id="606" w:author="Darina" w:date="2023-02-07T23:52:00Z">
              <w:rPr/>
            </w:rPrChange>
          </w:rPr>
          <w:t>ve</w:t>
        </w:r>
      </w:ins>
      <w:ins w:id="607" w:author="Darina" w:date="2023-02-07T23:51:00Z">
        <w:r w:rsidRPr="003F48AB">
          <w:rPr>
            <w:b/>
            <w:bCs/>
            <w:rPrChange w:id="608" w:author="Darina" w:date="2023-02-07T23:52:00Z">
              <w:rPr/>
            </w:rPrChange>
          </w:rPr>
          <w:t xml:space="preserve"> folder</w:t>
        </w:r>
        <w:r>
          <w:t xml:space="preserve">. </w:t>
        </w:r>
      </w:ins>
      <w:r w:rsidR="0016112A">
        <w:t>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294E2D94" w:rsidR="0016112A" w:rsidRPr="004E1E43" w:rsidRDefault="0016112A" w:rsidP="004E1E43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40"/>
      <w:footerReference w:type="default" r:id="rId4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00" w:author="Darina" w:date="2023-02-07T20:43:00Z" w:initials="D">
    <w:p w14:paraId="46B2E7E1" w14:textId="143413A9" w:rsidR="00935533" w:rsidRPr="00935533" w:rsidRDefault="00935533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>Да сложим тук линк/препратка към секцията</w:t>
      </w:r>
      <w:r>
        <w:t xml:space="preserve"> Validation</w:t>
      </w:r>
      <w:r>
        <w:rPr>
          <w:lang w:val="bg-BG"/>
        </w:rPr>
        <w:t xml:space="preserve"> в края на документа</w:t>
      </w:r>
      <w:r>
        <w:t>?</w:t>
      </w:r>
    </w:p>
  </w:comment>
  <w:comment w:id="251" w:author="Darina" w:date="2023-02-07T21:42:00Z" w:initials="D">
    <w:p w14:paraId="2C0DB800" w14:textId="5E1947D9" w:rsidR="008D6D7F" w:rsidRPr="008D6D7F" w:rsidRDefault="008D6D7F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>Ще сменя и скрийншота.</w:t>
      </w:r>
    </w:p>
  </w:comment>
  <w:comment w:id="290" w:author="Darina" w:date="2023-02-07T21:40:00Z" w:initials="D">
    <w:p w14:paraId="0CC3BEF8" w14:textId="32FBD7C7" w:rsidR="008D6D7F" w:rsidRPr="008D6D7F" w:rsidRDefault="008D6D7F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 xml:space="preserve">Добре </w:t>
      </w:r>
      <w:r>
        <w:rPr>
          <w:lang w:val="bg-BG"/>
        </w:rPr>
        <w:t>е да е най-отгоре, както се показва на страницата.</w:t>
      </w:r>
    </w:p>
  </w:comment>
  <w:comment w:id="345" w:author="Darina" w:date="2023-02-07T21:49:00Z" w:initials="D">
    <w:p w14:paraId="7D31022B" w14:textId="73AC97CE" w:rsidR="002D5E29" w:rsidRPr="002D5E29" w:rsidRDefault="002D5E29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 xml:space="preserve">Няма </w:t>
      </w:r>
      <w:r>
        <w:rPr>
          <w:lang w:val="bg-BG"/>
        </w:rPr>
        <w:t>логика да може да коментира само веднъж.</w:t>
      </w:r>
    </w:p>
  </w:comment>
  <w:comment w:id="402" w:author="Darina" w:date="2023-02-07T23:24:00Z" w:initials="D">
    <w:p w14:paraId="627B7D25" w14:textId="098B61B5" w:rsidR="00E67E39" w:rsidRPr="00E67E39" w:rsidRDefault="00E67E39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 xml:space="preserve">Разделението </w:t>
      </w:r>
      <w:r>
        <w:rPr>
          <w:lang w:val="bg-BG"/>
        </w:rPr>
        <w:t>между името на коментиращия и коментара изглежда странно. По-добре ще е да е или двоеточие, залепено за името на коментиращия, или дълго тире, оградено от интервали.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6B2E7E1" w15:done="0"/>
  <w15:commentEx w15:paraId="2C0DB800" w15:done="0"/>
  <w15:commentEx w15:paraId="0CC3BEF8" w15:done="0"/>
  <w15:commentEx w15:paraId="7D31022B" w15:done="0"/>
  <w15:commentEx w15:paraId="627B7D2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8D3669" w16cex:dateUtc="2023-02-07T18:43:00Z"/>
  <w16cex:commentExtensible w16cex:durableId="278D4457" w16cex:dateUtc="2023-02-07T19:42:00Z"/>
  <w16cex:commentExtensible w16cex:durableId="278D43B1" w16cex:dateUtc="2023-02-07T19:40:00Z"/>
  <w16cex:commentExtensible w16cex:durableId="278D45E2" w16cex:dateUtc="2023-02-07T19:49:00Z"/>
  <w16cex:commentExtensible w16cex:durableId="278D5C1D" w16cex:dateUtc="2023-02-07T21:2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6B2E7E1" w16cid:durableId="278D3669"/>
  <w16cid:commentId w16cid:paraId="2C0DB800" w16cid:durableId="278D4457"/>
  <w16cid:commentId w16cid:paraId="0CC3BEF8" w16cid:durableId="278D43B1"/>
  <w16cid:commentId w16cid:paraId="7D31022B" w16cid:durableId="278D45E2"/>
  <w16cid:commentId w16cid:paraId="627B7D25" w16cid:durableId="278D5C1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1A7762" w14:textId="77777777" w:rsidR="00D10BE8" w:rsidRDefault="00D10BE8" w:rsidP="008068A2">
      <w:pPr>
        <w:spacing w:after="0" w:line="240" w:lineRule="auto"/>
      </w:pPr>
      <w:r>
        <w:separator/>
      </w:r>
    </w:p>
  </w:endnote>
  <w:endnote w:type="continuationSeparator" w:id="0">
    <w:p w14:paraId="4403DAB0" w14:textId="77777777" w:rsidR="00D10BE8" w:rsidRDefault="00D10BE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00"/>
    <w:family w:val="roman"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09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09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610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610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25DA0A" w14:textId="77777777" w:rsidR="00D10BE8" w:rsidRDefault="00D10BE8" w:rsidP="008068A2">
      <w:pPr>
        <w:spacing w:after="0" w:line="240" w:lineRule="auto"/>
      </w:pPr>
      <w:r>
        <w:separator/>
      </w:r>
    </w:p>
  </w:footnote>
  <w:footnote w:type="continuationSeparator" w:id="0">
    <w:p w14:paraId="6054632A" w14:textId="77777777" w:rsidR="00D10BE8" w:rsidRDefault="00D10BE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7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2"/>
  </w:num>
  <w:num w:numId="17" w16cid:durableId="1128163661">
    <w:abstractNumId w:val="29"/>
  </w:num>
  <w:num w:numId="18" w16cid:durableId="2006663042">
    <w:abstractNumId w:val="46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5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3"/>
  </w:num>
  <w:num w:numId="34" w16cid:durableId="1845047347">
    <w:abstractNumId w:val="27"/>
  </w:num>
  <w:num w:numId="35" w16cid:durableId="572203817">
    <w:abstractNumId w:val="44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rina">
    <w15:presenceInfo w15:providerId="None" w15:userId="Darin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MqgFAKTPUjMtAAAA"/>
  </w:docVars>
  <w:rsids>
    <w:rsidRoot w:val="008068A2"/>
    <w:rsid w:val="000006BB"/>
    <w:rsid w:val="00002C1C"/>
    <w:rsid w:val="00005BDB"/>
    <w:rsid w:val="00007044"/>
    <w:rsid w:val="000138DE"/>
    <w:rsid w:val="0001451E"/>
    <w:rsid w:val="00015FE2"/>
    <w:rsid w:val="000211DF"/>
    <w:rsid w:val="00023DC6"/>
    <w:rsid w:val="000245DD"/>
    <w:rsid w:val="00025F04"/>
    <w:rsid w:val="00026CA1"/>
    <w:rsid w:val="00037999"/>
    <w:rsid w:val="000404EF"/>
    <w:rsid w:val="00040A66"/>
    <w:rsid w:val="000502F6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10716"/>
    <w:rsid w:val="00111967"/>
    <w:rsid w:val="001128B4"/>
    <w:rsid w:val="00113B72"/>
    <w:rsid w:val="00113C6B"/>
    <w:rsid w:val="00114815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97452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0A81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76C2C"/>
    <w:rsid w:val="002819B5"/>
    <w:rsid w:val="0028486B"/>
    <w:rsid w:val="002853F4"/>
    <w:rsid w:val="00294048"/>
    <w:rsid w:val="00297170"/>
    <w:rsid w:val="002A2D2D"/>
    <w:rsid w:val="002B62E1"/>
    <w:rsid w:val="002C539D"/>
    <w:rsid w:val="002C71C6"/>
    <w:rsid w:val="002D07CA"/>
    <w:rsid w:val="002D2779"/>
    <w:rsid w:val="002D5E29"/>
    <w:rsid w:val="002E5326"/>
    <w:rsid w:val="002F316D"/>
    <w:rsid w:val="003006C0"/>
    <w:rsid w:val="00300B2C"/>
    <w:rsid w:val="00301AED"/>
    <w:rsid w:val="00303C4C"/>
    <w:rsid w:val="00305122"/>
    <w:rsid w:val="00307DE8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35B7E"/>
    <w:rsid w:val="00344487"/>
    <w:rsid w:val="00351E01"/>
    <w:rsid w:val="00352A81"/>
    <w:rsid w:val="00356187"/>
    <w:rsid w:val="00357C76"/>
    <w:rsid w:val="00380A57"/>
    <w:rsid w:val="003810B1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8A4"/>
    <w:rsid w:val="003E2A3C"/>
    <w:rsid w:val="003E2F33"/>
    <w:rsid w:val="003E3299"/>
    <w:rsid w:val="003E6BFB"/>
    <w:rsid w:val="003F1864"/>
    <w:rsid w:val="003F48AB"/>
    <w:rsid w:val="00402936"/>
    <w:rsid w:val="004071AD"/>
    <w:rsid w:val="0041081C"/>
    <w:rsid w:val="00411C9C"/>
    <w:rsid w:val="00421602"/>
    <w:rsid w:val="00421889"/>
    <w:rsid w:val="00421F16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53BF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E43"/>
    <w:rsid w:val="004E4C1E"/>
    <w:rsid w:val="0050017E"/>
    <w:rsid w:val="00501366"/>
    <w:rsid w:val="0050290E"/>
    <w:rsid w:val="00503820"/>
    <w:rsid w:val="00503E80"/>
    <w:rsid w:val="005054C7"/>
    <w:rsid w:val="00507F81"/>
    <w:rsid w:val="0051228F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1E3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5F6BE3"/>
    <w:rsid w:val="00600083"/>
    <w:rsid w:val="00604363"/>
    <w:rsid w:val="00606C8C"/>
    <w:rsid w:val="0060780F"/>
    <w:rsid w:val="006130F9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B04B6"/>
    <w:rsid w:val="006C475D"/>
    <w:rsid w:val="006C561A"/>
    <w:rsid w:val="006C6E9B"/>
    <w:rsid w:val="006D0DD7"/>
    <w:rsid w:val="006D2024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6621"/>
    <w:rsid w:val="007470C8"/>
    <w:rsid w:val="00763912"/>
    <w:rsid w:val="00774E44"/>
    <w:rsid w:val="00782385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C5DB9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91FA8"/>
    <w:rsid w:val="008A1F2E"/>
    <w:rsid w:val="008A3F15"/>
    <w:rsid w:val="008B07D7"/>
    <w:rsid w:val="008B557F"/>
    <w:rsid w:val="008C2344"/>
    <w:rsid w:val="008C2B83"/>
    <w:rsid w:val="008C5930"/>
    <w:rsid w:val="008C7F7B"/>
    <w:rsid w:val="008D3F0A"/>
    <w:rsid w:val="008D51C2"/>
    <w:rsid w:val="008D6097"/>
    <w:rsid w:val="008D6D7F"/>
    <w:rsid w:val="008E2D97"/>
    <w:rsid w:val="008E6CF3"/>
    <w:rsid w:val="008F202C"/>
    <w:rsid w:val="008F5B43"/>
    <w:rsid w:val="008F5FDB"/>
    <w:rsid w:val="008F67D3"/>
    <w:rsid w:val="00902E68"/>
    <w:rsid w:val="00906694"/>
    <w:rsid w:val="009114D4"/>
    <w:rsid w:val="00912BC6"/>
    <w:rsid w:val="009156FE"/>
    <w:rsid w:val="0091664F"/>
    <w:rsid w:val="0092145D"/>
    <w:rsid w:val="009254B7"/>
    <w:rsid w:val="00927389"/>
    <w:rsid w:val="009307D8"/>
    <w:rsid w:val="00930CEE"/>
    <w:rsid w:val="00933BA2"/>
    <w:rsid w:val="009341C0"/>
    <w:rsid w:val="00935533"/>
    <w:rsid w:val="009367AF"/>
    <w:rsid w:val="00937138"/>
    <w:rsid w:val="00941FFF"/>
    <w:rsid w:val="00947F6A"/>
    <w:rsid w:val="009535EC"/>
    <w:rsid w:val="00954A89"/>
    <w:rsid w:val="00955312"/>
    <w:rsid w:val="00955691"/>
    <w:rsid w:val="009564A2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03EE"/>
    <w:rsid w:val="00985B5E"/>
    <w:rsid w:val="009B026F"/>
    <w:rsid w:val="009B1099"/>
    <w:rsid w:val="009B4BFA"/>
    <w:rsid w:val="009B4FB4"/>
    <w:rsid w:val="009C0C39"/>
    <w:rsid w:val="009D0207"/>
    <w:rsid w:val="009D1805"/>
    <w:rsid w:val="009E1A09"/>
    <w:rsid w:val="009E2018"/>
    <w:rsid w:val="009F2DA6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154F"/>
    <w:rsid w:val="00A9214A"/>
    <w:rsid w:val="00A94C0F"/>
    <w:rsid w:val="00A97D09"/>
    <w:rsid w:val="00AA26B6"/>
    <w:rsid w:val="00AA3532"/>
    <w:rsid w:val="00AA3772"/>
    <w:rsid w:val="00AB106E"/>
    <w:rsid w:val="00AB2224"/>
    <w:rsid w:val="00AB48DC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0F0E"/>
    <w:rsid w:val="00B2472A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76728"/>
    <w:rsid w:val="00B83335"/>
    <w:rsid w:val="00B838C3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35CF5"/>
    <w:rsid w:val="00C40B49"/>
    <w:rsid w:val="00C414C5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663EE"/>
    <w:rsid w:val="00C82862"/>
    <w:rsid w:val="00C84E4D"/>
    <w:rsid w:val="00C90F2B"/>
    <w:rsid w:val="00C92778"/>
    <w:rsid w:val="00C9432F"/>
    <w:rsid w:val="00C94774"/>
    <w:rsid w:val="00CA0FF9"/>
    <w:rsid w:val="00CA2FD0"/>
    <w:rsid w:val="00CA4094"/>
    <w:rsid w:val="00CB2FD3"/>
    <w:rsid w:val="00CB3D96"/>
    <w:rsid w:val="00CB626D"/>
    <w:rsid w:val="00CB718C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0BE8"/>
    <w:rsid w:val="00D1292E"/>
    <w:rsid w:val="00D218E4"/>
    <w:rsid w:val="00D22895"/>
    <w:rsid w:val="00D24CAF"/>
    <w:rsid w:val="00D25A61"/>
    <w:rsid w:val="00D27676"/>
    <w:rsid w:val="00D3404A"/>
    <w:rsid w:val="00D4354E"/>
    <w:rsid w:val="00D43F69"/>
    <w:rsid w:val="00D45415"/>
    <w:rsid w:val="00D50F79"/>
    <w:rsid w:val="00D53C1A"/>
    <w:rsid w:val="00D54664"/>
    <w:rsid w:val="00D56267"/>
    <w:rsid w:val="00D5726B"/>
    <w:rsid w:val="00D738A6"/>
    <w:rsid w:val="00D73957"/>
    <w:rsid w:val="00D8395C"/>
    <w:rsid w:val="00D841E5"/>
    <w:rsid w:val="00D87035"/>
    <w:rsid w:val="00D910AA"/>
    <w:rsid w:val="00DA028F"/>
    <w:rsid w:val="00DA0806"/>
    <w:rsid w:val="00DA2C3A"/>
    <w:rsid w:val="00DC1682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67E39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07F0"/>
    <w:rsid w:val="00EB283D"/>
    <w:rsid w:val="00EB5CC5"/>
    <w:rsid w:val="00EB7421"/>
    <w:rsid w:val="00EC0006"/>
    <w:rsid w:val="00EC23FB"/>
    <w:rsid w:val="00EC36F5"/>
    <w:rsid w:val="00EC56E7"/>
    <w:rsid w:val="00EC5A4D"/>
    <w:rsid w:val="00ED0DEA"/>
    <w:rsid w:val="00ED32A8"/>
    <w:rsid w:val="00ED559F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5404A"/>
    <w:rsid w:val="00F651AD"/>
    <w:rsid w:val="00F655ED"/>
    <w:rsid w:val="00F7033C"/>
    <w:rsid w:val="00F85A14"/>
    <w:rsid w:val="00F951FA"/>
    <w:rsid w:val="00F96D0D"/>
    <w:rsid w:val="00F976AD"/>
    <w:rsid w:val="00FA6461"/>
    <w:rsid w:val="00FA6931"/>
    <w:rsid w:val="00FB1B9A"/>
    <w:rsid w:val="00FB705D"/>
    <w:rsid w:val="00FB72DF"/>
    <w:rsid w:val="00FC5861"/>
    <w:rsid w:val="00FC71BF"/>
    <w:rsid w:val="00FE038F"/>
    <w:rsid w:val="00FE35B3"/>
    <w:rsid w:val="00FE55DD"/>
    <w:rsid w:val="00FF472F"/>
    <w:rsid w:val="00FF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9803EE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93553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3553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3553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3553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3553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mments" Target="comments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18/08/relationships/commentsExtensible" Target="commentsExtensible.xm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microsoft.com/office/2016/09/relationships/commentsIds" Target="commentsId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microsoft.com/office/2011/relationships/commentsExtended" Target="commentsExtended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microsoft.com/office/2011/relationships/people" Target="people.xml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9.png"/><Relationship Id="rId13" Type="http://schemas.openxmlformats.org/officeDocument/2006/relationships/image" Target="media/image31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5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3.png"/><Relationship Id="rId2" Type="http://schemas.openxmlformats.org/officeDocument/2006/relationships/image" Target="media/image2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8.png"/><Relationship Id="rId11" Type="http://schemas.openxmlformats.org/officeDocument/2006/relationships/image" Target="media/image3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2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4.png"/><Relationship Id="rId4" Type="http://schemas.openxmlformats.org/officeDocument/2006/relationships/image" Target="media/image2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4654</TotalTime>
  <Pages>1</Pages>
  <Words>1452</Words>
  <Characters>8279</Characters>
  <Application>Microsoft Office Word</Application>
  <DocSecurity>0</DocSecurity>
  <Lines>68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9712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Darina</cp:lastModifiedBy>
  <cp:revision>230</cp:revision>
  <cp:lastPrinted>2015-10-26T22:35:00Z</cp:lastPrinted>
  <dcterms:created xsi:type="dcterms:W3CDTF">2021-08-03T05:48:00Z</dcterms:created>
  <dcterms:modified xsi:type="dcterms:W3CDTF">2023-02-08T08:30:00Z</dcterms:modified>
  <cp:category>programming;education;software engineering;software development</cp:category>
</cp:coreProperties>
</file>