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4F8EB8A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C16D54">
        <w:rPr>
          <w:bCs w:val="0"/>
          <w:color w:val="642D08"/>
          <w:sz w:val="40"/>
          <w:szCs w:val="32"/>
        </w:rPr>
        <w:t xml:space="preserve"> Retake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C16D54">
        <w:rPr>
          <w:bCs w:val="0"/>
          <w:color w:val="642D08"/>
          <w:sz w:val="40"/>
          <w:szCs w:val="32"/>
        </w:rPr>
        <w:t>Gaming Team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E0B5B7E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ins w:id="0" w:author="Darina" w:date="2023-03-22T12:54:00Z">
        <w:r w:rsidR="00F834AA" w:rsidRPr="00F834AA">
          <w:rPr>
            <w:rFonts w:cstheme="minorHAnsi"/>
            <w:lang w:val="bg-BG"/>
          </w:rPr>
          <w:t>.</w:t>
        </w:r>
      </w:ins>
      <w:del w:id="1" w:author="Darina" w:date="2023-03-22T12:54:00Z">
        <w:r w:rsidRPr="00A94C93" w:rsidDel="00F834AA">
          <w:rPr>
            <w:rFonts w:cstheme="minorHAnsi"/>
          </w:rPr>
          <w:delText xml:space="preserve"> </w:delText>
        </w:r>
      </w:del>
    </w:p>
    <w:p w14:paraId="2567FFAB" w14:textId="448C87E0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ins w:id="2" w:author="Darina" w:date="2023-03-22T12:54:00Z">
        <w:r w:rsidR="00F834AA">
          <w:rPr>
            <w:rFonts w:cstheme="minorHAnsi"/>
          </w:rPr>
          <w:t>,</w:t>
        </w:r>
      </w:ins>
      <w:r w:rsidRPr="00A94C93">
        <w:rPr>
          <w:rFonts w:cstheme="minorHAnsi"/>
        </w:rPr>
        <w:t xml:space="preserve">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3054F76A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ins w:id="3" w:author="Darina" w:date="2023-03-22T12:55:00Z">
        <w:r w:rsidR="00F834AA">
          <w:rPr>
            <w:rFonts w:cstheme="minorHAnsi"/>
          </w:rPr>
          <w:t>.</w:t>
        </w:r>
      </w:ins>
      <w:del w:id="4" w:author="Darina" w:date="2023-03-22T12:55:00Z">
        <w:r w:rsidRPr="00A94C93" w:rsidDel="00F834AA">
          <w:rPr>
            <w:rFonts w:cstheme="minorHAnsi"/>
          </w:rPr>
          <w:delText xml:space="preserve"> </w:delText>
        </w:r>
      </w:del>
    </w:p>
    <w:p w14:paraId="13BE6A0B" w14:textId="1A6A7962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ins w:id="5" w:author="Darina" w:date="2023-03-22T13:05:00Z">
        <w:r w:rsidR="00EF0759" w:rsidRPr="00AC6E32">
          <w:rPr>
            <w:rStyle w:val="CodeChar"/>
            <w:rPrChange w:id="6" w:author="Darina" w:date="2023-03-23T10:25:00Z">
              <w:rPr/>
            </w:rPrChange>
          </w:rPr>
          <w:t>"</w:t>
        </w:r>
      </w:ins>
      <w:r w:rsidRPr="00AC6E32">
        <w:rPr>
          <w:rStyle w:val="CodeChar"/>
          <w:rPrChange w:id="7" w:author="Darina" w:date="2023-03-23T10:25:00Z">
            <w:rPr>
              <w:b/>
              <w:bCs/>
            </w:rPr>
          </w:rPrChange>
        </w:rPr>
        <w:t>class</w:t>
      </w:r>
      <w:ins w:id="8" w:author="Darina" w:date="2023-03-22T13:05:00Z">
        <w:r w:rsidR="00EF0759" w:rsidRPr="00AC6E32">
          <w:rPr>
            <w:rStyle w:val="CodeChar"/>
            <w:rPrChange w:id="9" w:author="Darina" w:date="2023-03-23T10:25:00Z">
              <w:rPr>
                <w:b/>
                <w:bCs/>
              </w:rPr>
            </w:rPrChange>
          </w:rPr>
          <w:t>"</w:t>
        </w:r>
      </w:ins>
      <w:r w:rsidRPr="00AC30D4">
        <w:t xml:space="preserve"> and </w:t>
      </w:r>
      <w:ins w:id="10" w:author="Darina" w:date="2023-03-22T13:05:00Z">
        <w:r w:rsidR="00EF0759" w:rsidRPr="00AC6E32">
          <w:rPr>
            <w:rStyle w:val="CodeChar"/>
            <w:rPrChange w:id="11" w:author="Darina" w:date="2023-03-23T10:25:00Z">
              <w:rPr>
                <w:b/>
                <w:bCs/>
              </w:rPr>
            </w:rPrChange>
          </w:rPr>
          <w:t>"</w:t>
        </w:r>
      </w:ins>
      <w:r w:rsidRPr="00AC6E32">
        <w:rPr>
          <w:rStyle w:val="CodeChar"/>
          <w:rPrChange w:id="12" w:author="Darina" w:date="2023-03-23T10:25:00Z">
            <w:rPr>
              <w:b/>
              <w:bCs/>
            </w:rPr>
          </w:rPrChange>
        </w:rPr>
        <w:t>dataset</w:t>
      </w:r>
      <w:ins w:id="13" w:author="Darina" w:date="2023-03-22T13:05:00Z">
        <w:r w:rsidR="00EF0759" w:rsidRPr="00AC6E32">
          <w:rPr>
            <w:rStyle w:val="CodeChar"/>
            <w:rPrChange w:id="14" w:author="Darina" w:date="2023-03-23T10:25:00Z">
              <w:rPr>
                <w:b/>
                <w:bCs/>
              </w:rPr>
            </w:rPrChange>
          </w:rPr>
          <w:t>"</w:t>
        </w:r>
      </w:ins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ins w:id="15" w:author="Darina" w:date="2023-03-22T13:05:00Z">
        <w:r w:rsidR="00EF0759" w:rsidRPr="00AC6E32">
          <w:rPr>
            <w:rStyle w:val="CodeChar"/>
            <w:rPrChange w:id="16" w:author="Darina" w:date="2023-03-23T10:25:00Z">
              <w:rPr>
                <w:b/>
                <w:bCs/>
              </w:rPr>
            </w:rPrChange>
          </w:rPr>
          <w:t>"</w:t>
        </w:r>
      </w:ins>
      <w:r w:rsidRPr="00AC6E32">
        <w:rPr>
          <w:rStyle w:val="CodeChar"/>
          <w:rPrChange w:id="17" w:author="Darina" w:date="2023-03-23T10:25:00Z">
            <w:rPr>
              <w:b/>
              <w:bCs/>
            </w:rPr>
          </w:rPrChange>
        </w:rPr>
        <w:t>class</w:t>
      </w:r>
      <w:ins w:id="18" w:author="Darina" w:date="2023-03-22T13:05:00Z">
        <w:r w:rsidR="00EF0759" w:rsidRPr="00AC6E32">
          <w:rPr>
            <w:rStyle w:val="CodeChar"/>
            <w:rPrChange w:id="19" w:author="Darina" w:date="2023-03-23T10:25:00Z">
              <w:rPr>
                <w:b/>
                <w:bCs/>
              </w:rPr>
            </w:rPrChange>
          </w:rPr>
          <w:t>"</w:t>
        </w:r>
      </w:ins>
      <w:r>
        <w:t xml:space="preserve"> and </w:t>
      </w:r>
      <w:ins w:id="20" w:author="Darina" w:date="2023-03-22T13:05:00Z">
        <w:r w:rsidR="00EF0759" w:rsidRPr="00AC6E32">
          <w:rPr>
            <w:rStyle w:val="CodeChar"/>
            <w:rPrChange w:id="21" w:author="Darina" w:date="2023-03-23T10:25:00Z">
              <w:rPr>
                <w:b/>
                <w:bCs/>
              </w:rPr>
            </w:rPrChange>
          </w:rPr>
          <w:t>"</w:t>
        </w:r>
      </w:ins>
      <w:r w:rsidRPr="00AC6E32">
        <w:rPr>
          <w:rStyle w:val="CodeChar"/>
          <w:rPrChange w:id="22" w:author="Darina" w:date="2023-03-23T10:25:00Z">
            <w:rPr>
              <w:b/>
              <w:bCs/>
            </w:rPr>
          </w:rPrChange>
        </w:rPr>
        <w:t>id</w:t>
      </w:r>
      <w:ins w:id="23" w:author="Darina" w:date="2023-03-22T13:05:00Z">
        <w:r w:rsidR="00EF0759" w:rsidRPr="00AC6E32">
          <w:rPr>
            <w:rStyle w:val="CodeChar"/>
            <w:rPrChange w:id="24" w:author="Darina" w:date="2023-03-23T10:25:00Z">
              <w:rPr>
                <w:b/>
                <w:bCs/>
              </w:rPr>
            </w:rPrChange>
          </w:rPr>
          <w:t>"</w:t>
        </w:r>
      </w:ins>
      <w:r>
        <w:t>)</w:t>
      </w:r>
      <w:ins w:id="25" w:author="Darina" w:date="2023-03-22T12:55:00Z">
        <w:r w:rsidR="00F834AA">
          <w:t>.</w:t>
        </w:r>
      </w:ins>
    </w:p>
    <w:p w14:paraId="0AF6ECB5" w14:textId="6D04A5E4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26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AC6E32">
        <w:rPr>
          <w:rStyle w:val="CodeChar"/>
          <w:rPrChange w:id="27" w:author="Darina" w:date="2023-03-23T10:25:00Z">
            <w:rPr>
              <w:b/>
              <w:bCs/>
            </w:rPr>
          </w:rPrChange>
        </w:rPr>
        <w:t>"href"</w:t>
      </w:r>
      <w:r w:rsidRPr="00AC30D4">
        <w:t xml:space="preserve"> attributes on links and add/change the </w:t>
      </w:r>
      <w:ins w:id="28" w:author="Darina" w:date="2023-03-22T13:06:00Z">
        <w:r w:rsidR="00EF0759" w:rsidRPr="00AC6E32">
          <w:rPr>
            <w:rStyle w:val="CodeChar"/>
            <w:rPrChange w:id="29" w:author="Darina" w:date="2023-03-23T10:25:00Z">
              <w:rPr>
                <w:b/>
                <w:bCs/>
              </w:rPr>
            </w:rPrChange>
          </w:rPr>
          <w:t>"</w:t>
        </w:r>
      </w:ins>
      <w:r w:rsidRPr="00AC6E32">
        <w:rPr>
          <w:rStyle w:val="CodeChar"/>
          <w:rPrChange w:id="30" w:author="Darina" w:date="2023-03-23T10:25:00Z">
            <w:rPr>
              <w:b/>
              <w:bCs/>
            </w:rPr>
          </w:rPrChange>
        </w:rPr>
        <w:t>method</w:t>
      </w:r>
      <w:ins w:id="31" w:author="Darina" w:date="2023-03-22T13:06:00Z">
        <w:r w:rsidR="00EF0759" w:rsidRPr="00AC6E32">
          <w:rPr>
            <w:rStyle w:val="CodeChar"/>
            <w:rPrChange w:id="32" w:author="Darina" w:date="2023-03-23T10:25:00Z">
              <w:rPr>
                <w:b/>
                <w:bCs/>
              </w:rPr>
            </w:rPrChange>
          </w:rPr>
          <w:t>"</w:t>
        </w:r>
      </w:ins>
      <w:r w:rsidRPr="00AC30D4">
        <w:t xml:space="preserve"> and </w:t>
      </w:r>
      <w:ins w:id="33" w:author="Darina" w:date="2023-03-22T13:06:00Z">
        <w:r w:rsidR="00EF0759" w:rsidRPr="00AC6E32">
          <w:rPr>
            <w:rStyle w:val="CodeChar"/>
            <w:rPrChange w:id="34" w:author="Darina" w:date="2023-03-23T10:25:00Z">
              <w:rPr>
                <w:b/>
                <w:bCs/>
              </w:rPr>
            </w:rPrChange>
          </w:rPr>
          <w:t>"</w:t>
        </w:r>
      </w:ins>
      <w:r w:rsidRPr="00AC6E32">
        <w:rPr>
          <w:rStyle w:val="CodeChar"/>
          <w:rPrChange w:id="35" w:author="Darina" w:date="2023-03-23T10:25:00Z">
            <w:rPr>
              <w:b/>
              <w:bCs/>
            </w:rPr>
          </w:rPrChange>
        </w:rPr>
        <w:t>action</w:t>
      </w:r>
      <w:ins w:id="36" w:author="Darina" w:date="2023-03-22T13:06:00Z">
        <w:r w:rsidR="00EF0759" w:rsidRPr="00AC6E32">
          <w:rPr>
            <w:rStyle w:val="CodeChar"/>
            <w:rPrChange w:id="37" w:author="Darina" w:date="2023-03-23T10:25:00Z">
              <w:rPr>
                <w:b/>
                <w:bCs/>
              </w:rPr>
            </w:rPrChange>
          </w:rPr>
          <w:t>"</w:t>
        </w:r>
      </w:ins>
      <w:r w:rsidRPr="00AC30D4">
        <w:t xml:space="preserve"> attributes of HTML</w:t>
      </w:r>
      <w:r>
        <w:t xml:space="preserve"> </w:t>
      </w:r>
      <w:del w:id="38" w:author="Darina" w:date="2023-03-22T12:56:00Z">
        <w:r w:rsidDel="00F834AA">
          <w:delText>F</w:delText>
        </w:r>
      </w:del>
      <w:ins w:id="39" w:author="Darina" w:date="2023-03-22T12:56:00Z">
        <w:r w:rsidR="00F834AA">
          <w:t>f</w:t>
        </w:r>
      </w:ins>
      <w:r>
        <w:t>orms.</w:t>
      </w:r>
      <w:bookmarkEnd w:id="26"/>
    </w:p>
    <w:p w14:paraId="3DE3A4E2" w14:textId="7AFCDA61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ins w:id="40" w:author="Darina" w:date="2023-03-22T12:56:00Z">
        <w:r w:rsidR="00F834AA">
          <w:rPr>
            <w:rFonts w:cstheme="minorHAnsi"/>
          </w:rPr>
          <w:t>.</w:t>
        </w:r>
      </w:ins>
    </w:p>
    <w:p w14:paraId="613956BB" w14:textId="76C70A6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r>
        <w:fldChar w:fldCharType="begin"/>
      </w:r>
      <w:r>
        <w:instrText>HYPERLINK "https://mongoosejs.com/docs/"</w:instrText>
      </w:r>
      <w:r>
        <w:fldChar w:fldCharType="separate"/>
      </w:r>
      <w:del w:id="41" w:author="Darina" w:date="2023-03-22T13:07:00Z">
        <w:r w:rsidRPr="00A94C93" w:rsidDel="00EF0759">
          <w:rPr>
            <w:rStyle w:val="Hyperlink"/>
            <w:rFonts w:cstheme="minorHAnsi"/>
            <w:b/>
            <w:color w:val="000000" w:themeColor="text1"/>
          </w:rPr>
          <w:delText>m</w:delText>
        </w:r>
      </w:del>
      <w:ins w:id="42" w:author="Darina" w:date="2023-03-22T13:07:00Z">
        <w:r w:rsidR="00EF0759">
          <w:rPr>
            <w:rStyle w:val="Hyperlink"/>
            <w:rFonts w:cstheme="minorHAnsi"/>
            <w:b/>
            <w:color w:val="000000" w:themeColor="text1"/>
          </w:rPr>
          <w:t>M</w:t>
        </w:r>
      </w:ins>
      <w:r w:rsidRPr="00A94C93">
        <w:rPr>
          <w:rStyle w:val="Hyperlink"/>
          <w:rFonts w:cstheme="minorHAnsi"/>
          <w:b/>
          <w:color w:val="000000" w:themeColor="text1"/>
        </w:rPr>
        <w:t>ongoose</w:t>
      </w:r>
      <w:r>
        <w:rPr>
          <w:rStyle w:val="Hyperlink"/>
          <w:rFonts w:cstheme="minorHAnsi"/>
          <w:b/>
          <w:color w:val="000000" w:themeColor="text1"/>
        </w:rPr>
        <w:fldChar w:fldCharType="end"/>
      </w:r>
      <w:ins w:id="43" w:author="Darina" w:date="2023-03-22T12:56:00Z">
        <w:r w:rsidR="00F834AA" w:rsidRPr="00F834AA">
          <w:rPr>
            <w:rStyle w:val="Hyperlink"/>
            <w:rFonts w:cstheme="minorHAnsi"/>
            <w:bCs/>
            <w:color w:val="000000" w:themeColor="text1"/>
            <w:u w:val="none"/>
            <w:rPrChange w:id="44" w:author="Darina" w:date="2023-03-22T12:56:00Z">
              <w:rPr>
                <w:rStyle w:val="Hyperlink"/>
                <w:rFonts w:cstheme="minorHAnsi"/>
                <w:b/>
                <w:color w:val="000000" w:themeColor="text1"/>
              </w:rPr>
            </w:rPrChange>
          </w:rPr>
          <w:t>.</w:t>
        </w:r>
      </w:ins>
    </w:p>
    <w:p w14:paraId="6FC11B99" w14:textId="2A298AD0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8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ins w:id="45" w:author="Darina" w:date="2023-03-22T12:56:00Z">
        <w:r w:rsidR="00F834AA">
          <w:rPr>
            <w:rFonts w:cstheme="minorHAnsi"/>
          </w:rPr>
          <w:t>.</w:t>
        </w:r>
      </w:ins>
    </w:p>
    <w:p w14:paraId="5E4CAA5A" w14:textId="759F1C7B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9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ins w:id="46" w:author="Darina" w:date="2023-03-22T12:56:00Z">
        <w:r w:rsidR="00F834AA" w:rsidRPr="00F834AA">
          <w:rPr>
            <w:rStyle w:val="Hyperlink"/>
            <w:rFonts w:cstheme="minorHAnsi"/>
            <w:color w:val="000000" w:themeColor="text1"/>
            <w:u w:val="none"/>
            <w:rPrChange w:id="47" w:author="Darina" w:date="2023-03-22T12:56:00Z">
              <w:rPr>
                <w:rStyle w:val="Hyperlink"/>
                <w:rFonts w:cstheme="minorHAnsi"/>
                <w:b/>
                <w:bCs/>
                <w:color w:val="000000" w:themeColor="text1"/>
                <w:u w:val="none"/>
              </w:rPr>
            </w:rPrChange>
          </w:rPr>
          <w:t>.</w:t>
        </w:r>
      </w:ins>
    </w:p>
    <w:p w14:paraId="3E301C95" w14:textId="7E34D685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del w:id="48" w:author="Darina" w:date="2023-03-23T09:45:00Z">
        <w:r w:rsidRPr="0038671A" w:rsidDel="0038671A">
          <w:rPr>
            <w:b/>
            <w:bCs/>
            <w:i/>
            <w:iCs/>
            <w:rPrChange w:id="49" w:author="Darina" w:date="2023-03-23T09:45:00Z">
              <w:rPr>
                <w:b/>
                <w:bCs/>
              </w:rPr>
            </w:rPrChange>
          </w:rPr>
          <w:delText>"</w:delText>
        </w:r>
      </w:del>
      <w:r w:rsidRPr="0038671A">
        <w:rPr>
          <w:b/>
          <w:bCs/>
          <w:i/>
          <w:iCs/>
          <w:rPrChange w:id="50" w:author="Darina" w:date="2023-03-23T09:45:00Z">
            <w:rPr>
              <w:b/>
              <w:bCs/>
            </w:rPr>
          </w:rPrChange>
        </w:rPr>
        <w:t>index.js</w:t>
      </w:r>
      <w:del w:id="51" w:author="Darina" w:date="2023-03-23T09:45:00Z">
        <w:r w:rsidRPr="004F0ADD" w:rsidDel="0038671A">
          <w:rPr>
            <w:b/>
            <w:bCs/>
          </w:rPr>
          <w:delText>"</w:delText>
        </w:r>
      </w:del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ins w:id="52" w:author="Darina" w:date="2023-03-22T12:56:00Z">
        <w:r w:rsidR="00F834AA" w:rsidRPr="00F834AA">
          <w:rPr>
            <w:rPrChange w:id="53" w:author="Darina" w:date="2023-03-22T12:56:00Z">
              <w:rPr>
                <w:b/>
                <w:bCs/>
              </w:rPr>
            </w:rPrChange>
          </w:rPr>
          <w:t>.</w:t>
        </w:r>
      </w:ins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5DC8EC8D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C16D54"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5304E378" w14:textId="5EEE64F6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del w:id="54" w:author="Darina" w:date="2023-03-23T09:46:00Z">
        <w:r w:rsidRPr="006C475D" w:rsidDel="0038671A">
          <w:rPr>
            <w:rStyle w:val="jlqj4b"/>
            <w:b/>
            <w:lang w:val="en"/>
          </w:rPr>
          <w:delText>H</w:delText>
        </w:r>
      </w:del>
      <w:ins w:id="55" w:author="Darina" w:date="2023-03-23T09:46:00Z">
        <w:r w:rsidR="0038671A">
          <w:rPr>
            <w:rStyle w:val="jlqj4b"/>
            <w:b/>
            <w:lang w:val="en"/>
          </w:rPr>
          <w:t>h</w:t>
        </w:r>
      </w:ins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 xml:space="preserve">All </w:t>
      </w:r>
      <w:r w:rsidR="00C16D54">
        <w:rPr>
          <w:b/>
        </w:rPr>
        <w:t>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ins w:id="56" w:author="Darina" w:date="2023-03-22T13:08:00Z">
        <w:r w:rsidR="00EF0759">
          <w:rPr>
            <w:rStyle w:val="jlqj4b"/>
            <w:lang w:val="en"/>
          </w:rPr>
          <w:t xml:space="preserve">the </w:t>
        </w:r>
      </w:ins>
      <w:r w:rsidRPr="006C475D">
        <w:rPr>
          <w:rStyle w:val="jlqj4b"/>
          <w:lang w:val="en"/>
        </w:rPr>
        <w:t>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</w:t>
      </w:r>
      <w:ins w:id="57" w:author="Darina" w:date="2023-03-23T09:47:00Z">
        <w:r w:rsidR="0038671A">
          <w:rPr>
            <w:rStyle w:val="jlqj4b"/>
            <w:lang w:val="en"/>
          </w:rPr>
          <w:t xml:space="preserve">which will </w:t>
        </w:r>
      </w:ins>
      <w:r w:rsidR="00EA3E79">
        <w:rPr>
          <w:rStyle w:val="jlqj4b"/>
          <w:lang w:val="en"/>
        </w:rPr>
        <w:t>allow</w:t>
      </w:r>
      <w:del w:id="58" w:author="Darina" w:date="2023-03-23T09:47:00Z">
        <w:r w:rsidR="00EA3E79" w:rsidDel="0038671A">
          <w:rPr>
            <w:rStyle w:val="jlqj4b"/>
            <w:lang w:val="en"/>
          </w:rPr>
          <w:delText>ing</w:delText>
        </w:r>
      </w:del>
      <w:r w:rsidR="00EA3E79">
        <w:rPr>
          <w:rStyle w:val="jlqj4b"/>
          <w:lang w:val="en"/>
        </w:rPr>
        <w:t xml:space="preserve"> them to create their offers for</w:t>
      </w:r>
      <w:r w:rsidR="00C16D54">
        <w:rPr>
          <w:rStyle w:val="jlqj4b"/>
          <w:lang w:val="en"/>
        </w:rPr>
        <w:t xml:space="preserve"> game code </w:t>
      </w:r>
      <w:r w:rsidR="00EA3E79">
        <w:rPr>
          <w:rStyle w:val="jlqj4b"/>
          <w:lang w:val="en"/>
        </w:rPr>
        <w:t>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</w:t>
      </w:r>
      <w:r w:rsidR="00C16D54">
        <w:rPr>
          <w:rStyle w:val="jlqj4b"/>
          <w:b/>
          <w:lang w:val="en"/>
        </w:rPr>
        <w:t>games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C16D54">
        <w:rPr>
          <w:rStyle w:val="jlqj4b"/>
          <w:b/>
          <w:lang w:val="en"/>
        </w:rPr>
        <w:t>game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14722F54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ins w:id="59" w:author="Darina" w:date="2023-03-23T09:48:00Z">
        <w:r w:rsidR="0038671A">
          <w:rPr>
            <w:rFonts w:cstheme="minorHAnsi"/>
          </w:rPr>
          <w:t>s</w:t>
        </w:r>
      </w:ins>
      <w:r w:rsidRPr="00A94C93">
        <w:rPr>
          <w:rFonts w:cstheme="minorHAnsi"/>
        </w:rPr>
        <w:t xml:space="preserve"> (</w:t>
      </w:r>
      <w:del w:id="60" w:author="Darina" w:date="2023-03-22T13:08:00Z">
        <w:r w:rsidRPr="00A94C93" w:rsidDel="00EF0759">
          <w:rPr>
            <w:rFonts w:cstheme="minorHAnsi"/>
          </w:rPr>
          <w:delText>n</w:delText>
        </w:r>
      </w:del>
      <w:ins w:id="61" w:author="Darina" w:date="2023-03-22T13:08:00Z">
        <w:r w:rsidR="00EF0759">
          <w:rPr>
            <w:rFonts w:cstheme="minorHAnsi"/>
          </w:rPr>
          <w:t>N</w:t>
        </w:r>
      </w:ins>
      <w:r w:rsidRPr="00A94C93">
        <w:rPr>
          <w:rFonts w:cstheme="minorHAnsi"/>
        </w:rPr>
        <w:t xml:space="preserve">ot </w:t>
      </w:r>
      <w:del w:id="62" w:author="Darina" w:date="2023-03-22T13:08:00Z">
        <w:r w:rsidRPr="00A94C93" w:rsidDel="00EF0759">
          <w:rPr>
            <w:rFonts w:cstheme="minorHAnsi"/>
          </w:rPr>
          <w:delText>l</w:delText>
        </w:r>
      </w:del>
      <w:ins w:id="63" w:author="Darina" w:date="2023-03-22T13:08:00Z">
        <w:r w:rsidR="00EF0759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64" w:author="Darina" w:date="2023-03-22T13:08:00Z">
        <w:r w:rsidR="00EF0759">
          <w:rPr>
            <w:rFonts w:cstheme="minorHAnsi"/>
          </w:rPr>
          <w:t>-</w:t>
        </w:r>
      </w:ins>
      <w:del w:id="65" w:author="Darina" w:date="2023-03-22T13:08:00Z">
        <w:r w:rsidRPr="00A94C93" w:rsidDel="00EF0759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>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0E4F7176" w:rsidR="0091664F" w:rsidRDefault="003D3A4F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18C06CF3" wp14:editId="292058C8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38A6C46D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del w:id="66" w:author="Darina" w:date="2023-03-22T13:09:00Z">
        <w:r w:rsidRPr="00A94C93" w:rsidDel="00EF0759">
          <w:rPr>
            <w:rStyle w:val="CodeChar"/>
            <w:rFonts w:asciiTheme="minorHAnsi" w:hAnsiTheme="minorHAnsi" w:cstheme="minorHAnsi"/>
          </w:rPr>
          <w:delText>G</w:delText>
        </w:r>
      </w:del>
      <w:ins w:id="67" w:author="Darina" w:date="2023-03-22T13:09:00Z">
        <w:r w:rsidR="00EF0759">
          <w:rPr>
            <w:rStyle w:val="CodeChar"/>
            <w:rFonts w:asciiTheme="minorHAnsi" w:hAnsiTheme="minorHAnsi" w:cstheme="minorHAnsi"/>
          </w:rPr>
          <w:t>g</w:t>
        </w:r>
      </w:ins>
      <w:r w:rsidRPr="00A94C93">
        <w:rPr>
          <w:rStyle w:val="CodeChar"/>
          <w:rFonts w:asciiTheme="minorHAnsi" w:hAnsiTheme="minorHAnsi" w:cstheme="minorHAnsi"/>
        </w:rPr>
        <w:t>uest</w:t>
      </w:r>
      <w:ins w:id="68" w:author="Darina" w:date="2023-03-23T09:50:00Z">
        <w:r w:rsidR="0038671A">
          <w:rPr>
            <w:rStyle w:val="CodeChar"/>
            <w:rFonts w:asciiTheme="minorHAnsi" w:hAnsiTheme="minorHAnsi" w:cstheme="minorHAnsi"/>
          </w:rPr>
          <w:t>s</w:t>
        </w:r>
      </w:ins>
      <w:r w:rsidRPr="00A94C93">
        <w:rPr>
          <w:rFonts w:cstheme="minorHAnsi"/>
        </w:rPr>
        <w:t xml:space="preserve"> (not logged</w:t>
      </w:r>
      <w:ins w:id="69" w:author="Darina" w:date="2023-03-22T13:09:00Z">
        <w:r w:rsidR="00EF0759">
          <w:rPr>
            <w:rFonts w:cstheme="minorHAnsi"/>
          </w:rPr>
          <w:t>-</w:t>
        </w:r>
      </w:ins>
      <w:del w:id="70" w:author="Darina" w:date="2023-03-22T13:09:00Z">
        <w:r w:rsidRPr="00A94C93" w:rsidDel="00EF0759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>in</w:t>
      </w:r>
      <w:del w:id="71" w:author="Darina" w:date="2023-03-23T09:49:00Z">
        <w:r w:rsidRPr="00A94C93" w:rsidDel="0038671A">
          <w:rPr>
            <w:rFonts w:cstheme="minorHAnsi"/>
          </w:rPr>
          <w:delText>)</w:delText>
        </w:r>
      </w:del>
      <w:r w:rsidRPr="00A94C93">
        <w:rPr>
          <w:rFonts w:cstheme="minorHAnsi"/>
        </w:rPr>
        <w:t xml:space="preserve"> users</w:t>
      </w:r>
      <w:ins w:id="72" w:author="Darina" w:date="2023-03-23T09:49:00Z">
        <w:r w:rsidR="0038671A">
          <w:rPr>
            <w:rFonts w:cstheme="minorHAnsi"/>
          </w:rPr>
          <w:t>)</w:t>
        </w:r>
      </w:ins>
      <w:r w:rsidRPr="00A94C93">
        <w:rPr>
          <w:rFonts w:cstheme="minorHAnsi"/>
        </w:rPr>
        <w:t xml:space="preserve"> with the functionality to </w:t>
      </w:r>
      <w:del w:id="73" w:author="Darina" w:date="2023-03-22T13:09:00Z">
        <w:r w:rsidR="00C92778" w:rsidDel="00EF0759">
          <w:rPr>
            <w:rStyle w:val="CodeChar"/>
            <w:rFonts w:asciiTheme="minorHAnsi" w:hAnsiTheme="minorHAnsi" w:cstheme="minorHAnsi"/>
          </w:rPr>
          <w:delText>L</w:delText>
        </w:r>
      </w:del>
      <w:ins w:id="74" w:author="Darina" w:date="2023-03-22T13:09:00Z">
        <w:r w:rsidR="00EF0759">
          <w:rPr>
            <w:rStyle w:val="CodeChar"/>
            <w:rFonts w:asciiTheme="minorHAnsi" w:hAnsiTheme="minorHAnsi" w:cstheme="minorHAnsi"/>
          </w:rPr>
          <w:t>l</w:t>
        </w:r>
      </w:ins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del w:id="75" w:author="Darina" w:date="2023-03-22T13:09:00Z">
        <w:r w:rsidR="00C92778" w:rsidDel="00EF0759">
          <w:rPr>
            <w:rStyle w:val="CodeChar"/>
            <w:rFonts w:asciiTheme="minorHAnsi" w:hAnsiTheme="minorHAnsi" w:cstheme="minorHAnsi"/>
          </w:rPr>
          <w:delText>R</w:delText>
        </w:r>
      </w:del>
      <w:ins w:id="76" w:author="Darina" w:date="2023-03-22T13:09:00Z">
        <w:r w:rsidR="00EF0759">
          <w:rPr>
            <w:rStyle w:val="CodeChar"/>
            <w:rFonts w:asciiTheme="minorHAnsi" w:hAnsiTheme="minorHAnsi" w:cstheme="minorHAnsi"/>
          </w:rPr>
          <w:t>r</w:t>
        </w:r>
      </w:ins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del w:id="77" w:author="Darina" w:date="2023-03-23T09:49:00Z">
        <w:r w:rsidRPr="00A94C93" w:rsidDel="0038671A">
          <w:rPr>
            <w:rStyle w:val="CodeChar"/>
            <w:rFonts w:asciiTheme="minorHAnsi" w:hAnsiTheme="minorHAnsi" w:cstheme="minorHAnsi"/>
          </w:rPr>
          <w:delText>H</w:delText>
        </w:r>
      </w:del>
      <w:ins w:id="78" w:author="Darina" w:date="2023-03-23T09:49:00Z">
        <w:r w:rsidR="0038671A">
          <w:rPr>
            <w:rStyle w:val="CodeChar"/>
            <w:rFonts w:asciiTheme="minorHAnsi" w:hAnsiTheme="minorHAnsi" w:cstheme="minorHAnsi"/>
          </w:rPr>
          <w:t>h</w:t>
        </w:r>
      </w:ins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page, </w:t>
      </w:r>
      <w:ins w:id="79" w:author="Darina" w:date="2023-03-23T09:50:00Z">
        <w:r w:rsidR="0038671A">
          <w:rPr>
            <w:rFonts w:cstheme="minorHAnsi"/>
          </w:rPr>
          <w:t xml:space="preserve">the </w:t>
        </w:r>
      </w:ins>
      <w:proofErr w:type="gramStart"/>
      <w:r w:rsidR="00C92778">
        <w:rPr>
          <w:rFonts w:cstheme="minorHAnsi"/>
          <w:b/>
          <w:bCs/>
        </w:rPr>
        <w:t xml:space="preserve">All </w:t>
      </w:r>
      <w:r w:rsidR="003D3A4F">
        <w:rPr>
          <w:rFonts w:cstheme="minorHAnsi"/>
          <w:b/>
          <w:bCs/>
        </w:rPr>
        <w:t>Game</w:t>
      </w:r>
      <w:ins w:id="80" w:author="Darina" w:date="2023-03-23T09:49:00Z">
        <w:r w:rsidR="0038671A">
          <w:rPr>
            <w:rFonts w:cstheme="minorHAnsi"/>
            <w:b/>
            <w:bCs/>
          </w:rPr>
          <w:t>s</w:t>
        </w:r>
      </w:ins>
      <w:proofErr w:type="gramEnd"/>
      <w:r w:rsidR="003D3A4F">
        <w:rPr>
          <w:rFonts w:cstheme="minorHAnsi"/>
          <w:b/>
          <w:bCs/>
        </w:rPr>
        <w:t xml:space="preserve"> Code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del w:id="81" w:author="Darina" w:date="2023-03-23T09:49:00Z">
        <w:r w:rsidRPr="00A94C93" w:rsidDel="0038671A">
          <w:rPr>
            <w:rFonts w:cstheme="minorHAnsi"/>
            <w:b/>
            <w:bCs/>
          </w:rPr>
          <w:delText>D</w:delText>
        </w:r>
      </w:del>
      <w:ins w:id="82" w:author="Darina" w:date="2023-03-23T09:49:00Z">
        <w:r w:rsidR="0038671A">
          <w:rPr>
            <w:rFonts w:cstheme="minorHAnsi"/>
            <w:b/>
            <w:bCs/>
          </w:rPr>
          <w:t>d</w:t>
        </w:r>
      </w:ins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page.</w:t>
      </w:r>
    </w:p>
    <w:p w14:paraId="133A6F45" w14:textId="294E3276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del w:id="83" w:author="Darina" w:date="2023-03-22T13:09:00Z">
        <w:r w:rsidRPr="00A94C93" w:rsidDel="00EF0759">
          <w:rPr>
            <w:rFonts w:cstheme="minorHAnsi"/>
          </w:rPr>
          <w:delText>l</w:delText>
        </w:r>
      </w:del>
      <w:ins w:id="84" w:author="Darina" w:date="2023-03-22T13:09:00Z">
        <w:r w:rsidR="00EF0759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85" w:author="Darina" w:date="2023-03-22T13:10:00Z">
        <w:r w:rsidR="00EF0759">
          <w:rPr>
            <w:rFonts w:cstheme="minorHAnsi"/>
          </w:rPr>
          <w:t>-</w:t>
        </w:r>
      </w:ins>
      <w:del w:id="86" w:author="Darina" w:date="2023-03-22T13:10:00Z">
        <w:r w:rsidRPr="00A94C93" w:rsidDel="00EF0759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>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FCDFFB3" w:rsidR="00243773" w:rsidRPr="00A94C93" w:rsidRDefault="003D3A4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4CD7678B" wp14:editId="45F4EBBA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64FC78F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del w:id="87" w:author="Darina" w:date="2023-03-22T13:10:00Z">
        <w:r w:rsidRPr="00A94C93" w:rsidDel="00EF0759">
          <w:rPr>
            <w:rFonts w:cstheme="minorHAnsi"/>
            <w:b/>
          </w:rPr>
          <w:delText>U</w:delText>
        </w:r>
      </w:del>
      <w:ins w:id="88" w:author="Darina" w:date="2023-03-22T13:10:00Z">
        <w:r w:rsidR="00EF0759">
          <w:rPr>
            <w:rFonts w:cstheme="minorHAnsi"/>
            <w:b/>
          </w:rPr>
          <w:t>u</w:t>
        </w:r>
      </w:ins>
      <w:r w:rsidRPr="00A94C93">
        <w:rPr>
          <w:rFonts w:cstheme="minorHAnsi"/>
          <w:b/>
        </w:rPr>
        <w:t>sers</w:t>
      </w:r>
      <w:r w:rsidRPr="00A94C93">
        <w:rPr>
          <w:rFonts w:cstheme="minorHAnsi"/>
        </w:rPr>
        <w:t xml:space="preserve"> (logged</w:t>
      </w:r>
      <w:ins w:id="89" w:author="Darina" w:date="2023-03-23T09:50:00Z">
        <w:r w:rsidR="0038671A">
          <w:rPr>
            <w:rFonts w:cstheme="minorHAnsi"/>
          </w:rPr>
          <w:t>-</w:t>
        </w:r>
      </w:ins>
      <w:del w:id="90" w:author="Darina" w:date="2023-03-23T09:50:00Z">
        <w:r w:rsidRPr="00A94C93" w:rsidDel="0038671A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>in) with the functionality to:</w:t>
      </w:r>
    </w:p>
    <w:p w14:paraId="534BF1EF" w14:textId="0FA2972F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91" w:author="Darina" w:date="2023-03-22T13:10:00Z">
        <w:r w:rsidDel="00EF0759">
          <w:rPr>
            <w:rFonts w:cstheme="minorHAnsi"/>
            <w:b/>
          </w:rPr>
          <w:delText>V</w:delText>
        </w:r>
      </w:del>
      <w:ins w:id="92" w:author="Darina" w:date="2023-03-22T13:10:00Z">
        <w:r w:rsidR="00EF0759">
          <w:rPr>
            <w:rFonts w:cstheme="minorHAnsi"/>
            <w:b/>
          </w:rPr>
          <w:t>v</w:t>
        </w:r>
      </w:ins>
      <w:r>
        <w:rPr>
          <w:rFonts w:cstheme="minorHAnsi"/>
          <w:b/>
        </w:rPr>
        <w:t xml:space="preserve">iew </w:t>
      </w:r>
      <w:r w:rsidR="009B1099">
        <w:rPr>
          <w:rFonts w:cstheme="minorHAnsi"/>
          <w:b/>
        </w:rPr>
        <w:t xml:space="preserve">the </w:t>
      </w:r>
      <w:del w:id="93" w:author="Darina" w:date="2023-03-23T09:50:00Z">
        <w:r w:rsidDel="0038671A">
          <w:rPr>
            <w:rFonts w:cstheme="minorHAnsi"/>
            <w:b/>
          </w:rPr>
          <w:delText>H</w:delText>
        </w:r>
      </w:del>
      <w:ins w:id="94" w:author="Darina" w:date="2023-03-23T09:50:00Z">
        <w:r w:rsidR="0038671A">
          <w:rPr>
            <w:rFonts w:cstheme="minorHAnsi"/>
            <w:b/>
          </w:rPr>
          <w:t>h</w:t>
        </w:r>
      </w:ins>
      <w:r w:rsidRPr="00A94C93">
        <w:rPr>
          <w:rFonts w:cstheme="minorHAnsi"/>
          <w:b/>
        </w:rPr>
        <w:t xml:space="preserve">ome page and all </w:t>
      </w:r>
      <w:ins w:id="95" w:author="Darina" w:date="2023-03-22T13:11:00Z">
        <w:r w:rsidR="00EF0759">
          <w:rPr>
            <w:rFonts w:cstheme="minorHAnsi"/>
            <w:b/>
          </w:rPr>
          <w:t xml:space="preserve">the </w:t>
        </w:r>
      </w:ins>
      <w:r w:rsidRPr="00A94C93">
        <w:rPr>
          <w:rFonts w:cstheme="minorHAnsi"/>
          <w:b/>
        </w:rPr>
        <w:t>other pages with logged-in navigation</w:t>
      </w:r>
      <w:ins w:id="96" w:author="Darina" w:date="2023-03-22T13:10:00Z">
        <w:r w:rsidR="00EF0759">
          <w:rPr>
            <w:rFonts w:cstheme="minorHAnsi"/>
            <w:b/>
          </w:rPr>
          <w:t>;</w:t>
        </w:r>
      </w:ins>
    </w:p>
    <w:p w14:paraId="238D393D" w14:textId="08A98DD1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97" w:author="Darina" w:date="2023-03-22T13:10:00Z">
        <w:r w:rsidRPr="00A94C93" w:rsidDel="00EF0759">
          <w:rPr>
            <w:rFonts w:cstheme="minorHAnsi"/>
            <w:b/>
          </w:rPr>
          <w:delText>V</w:delText>
        </w:r>
      </w:del>
      <w:ins w:id="98" w:author="Darina" w:date="2023-03-22T13:10:00Z">
        <w:r w:rsidR="00EF0759">
          <w:rPr>
            <w:rFonts w:cstheme="minorHAnsi"/>
            <w:b/>
          </w:rPr>
          <w:t>v</w:t>
        </w:r>
      </w:ins>
      <w:r w:rsidRPr="00A94C93">
        <w:rPr>
          <w:rFonts w:cstheme="minorHAnsi"/>
          <w:b/>
        </w:rPr>
        <w:t>iew</w:t>
      </w:r>
      <w:r w:rsidR="00EA4939">
        <w:rPr>
          <w:rFonts w:cstheme="minorHAnsi"/>
          <w:b/>
        </w:rPr>
        <w:t xml:space="preserve"> </w:t>
      </w:r>
      <w:ins w:id="99" w:author="Darina" w:date="2023-03-23T09:50:00Z">
        <w:r w:rsidR="0038671A">
          <w:rPr>
            <w:rFonts w:cstheme="minorHAnsi"/>
            <w:b/>
          </w:rPr>
          <w:t xml:space="preserve">the </w:t>
        </w:r>
      </w:ins>
      <w:proofErr w:type="gramStart"/>
      <w:r w:rsidR="000A6B3F">
        <w:rPr>
          <w:rFonts w:cstheme="minorHAnsi"/>
          <w:b/>
        </w:rPr>
        <w:t xml:space="preserve">All </w:t>
      </w:r>
      <w:r w:rsidR="003D3A4F">
        <w:rPr>
          <w:rFonts w:cstheme="minorHAnsi"/>
          <w:b/>
        </w:rPr>
        <w:t>Games</w:t>
      </w:r>
      <w:proofErr w:type="gramEnd"/>
      <w:r w:rsidR="003D3A4F">
        <w:rPr>
          <w:rFonts w:cstheme="minorHAnsi"/>
          <w:b/>
        </w:rPr>
        <w:t xml:space="preserve"> Code</w:t>
      </w:r>
      <w:r w:rsidR="000A6B3F">
        <w:rPr>
          <w:rFonts w:cstheme="minorHAnsi"/>
          <w:b/>
        </w:rPr>
        <w:t xml:space="preserve"> page</w:t>
      </w:r>
      <w:ins w:id="100" w:author="Darina" w:date="2023-03-22T13:10:00Z">
        <w:r w:rsidR="00EF0759">
          <w:rPr>
            <w:rFonts w:cstheme="minorHAnsi"/>
            <w:b/>
          </w:rPr>
          <w:t>;</w:t>
        </w:r>
      </w:ins>
    </w:p>
    <w:p w14:paraId="7BD9A3B6" w14:textId="2FF1D4C0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101" w:author="Darina" w:date="2023-03-22T13:10:00Z">
        <w:r w:rsidRPr="00A94C93" w:rsidDel="00EF0759">
          <w:rPr>
            <w:rFonts w:cstheme="minorHAnsi"/>
            <w:b/>
            <w:bCs/>
          </w:rPr>
          <w:lastRenderedPageBreak/>
          <w:delText>C</w:delText>
        </w:r>
      </w:del>
      <w:ins w:id="102" w:author="Darina" w:date="2023-03-22T13:10:00Z">
        <w:r w:rsidR="00EF0759">
          <w:rPr>
            <w:rFonts w:cstheme="minorHAnsi"/>
            <w:b/>
            <w:bCs/>
          </w:rPr>
          <w:t>c</w:t>
        </w:r>
      </w:ins>
      <w:r w:rsidRPr="00A94C93">
        <w:rPr>
          <w:rFonts w:cstheme="minorHAnsi"/>
          <w:b/>
          <w:bCs/>
        </w:rPr>
        <w:t>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D3A4F">
        <w:rPr>
          <w:rFonts w:cstheme="minorHAnsi"/>
          <w:b/>
          <w:bCs/>
        </w:rPr>
        <w:t>game</w:t>
      </w:r>
      <w:del w:id="103" w:author="Darina" w:date="2023-03-22T13:11:00Z">
        <w:r w:rsidR="003D3A4F" w:rsidDel="00EF0759">
          <w:rPr>
            <w:rFonts w:cstheme="minorHAnsi"/>
            <w:b/>
            <w:bCs/>
          </w:rPr>
          <w:delText>s</w:delText>
        </w:r>
      </w:del>
      <w:r w:rsidR="000A6B3F">
        <w:rPr>
          <w:rFonts w:cstheme="minorHAnsi"/>
          <w:b/>
          <w:bCs/>
        </w:rPr>
        <w:t xml:space="preserve"> offer</w:t>
      </w:r>
      <w:r w:rsidRPr="00A94C93">
        <w:rPr>
          <w:rFonts w:cstheme="minorHAnsi"/>
          <w:b/>
          <w:bCs/>
        </w:rPr>
        <w:t xml:space="preserve"> </w:t>
      </w:r>
      <w:ins w:id="104" w:author="Darina" w:date="2023-03-22T13:11:00Z">
        <w:r w:rsidR="00EF0759">
          <w:rPr>
            <w:rFonts w:cstheme="minorHAnsi"/>
            <w:b/>
            <w:bCs/>
          </w:rPr>
          <w:t>(</w:t>
        </w:r>
      </w:ins>
      <w:del w:id="105" w:author="Darina" w:date="2023-03-22T13:11:00Z">
        <w:r w:rsidDel="00EF0759">
          <w:rPr>
            <w:rFonts w:cstheme="minorHAnsi"/>
            <w:b/>
            <w:bCs/>
          </w:rPr>
          <w:delText>[</w:delText>
        </w:r>
      </w:del>
      <w:r>
        <w:rPr>
          <w:rFonts w:cstheme="minorHAnsi"/>
          <w:b/>
          <w:bCs/>
        </w:rPr>
        <w:t xml:space="preserve">Create </w:t>
      </w:r>
      <w:r w:rsidR="003D3A4F">
        <w:rPr>
          <w:rFonts w:cstheme="minorHAnsi"/>
          <w:b/>
          <w:bCs/>
        </w:rPr>
        <w:t>Game Offer</w:t>
      </w:r>
      <w:del w:id="106" w:author="Darina" w:date="2023-03-22T13:11:00Z">
        <w:r w:rsidRPr="00A94C93" w:rsidDel="00EF0759">
          <w:rPr>
            <w:rFonts w:cstheme="minorHAnsi"/>
            <w:b/>
            <w:bCs/>
          </w:rPr>
          <w:delText>]</w:delText>
        </w:r>
      </w:del>
      <w:ins w:id="107" w:author="Darina" w:date="2023-03-22T13:11:00Z">
        <w:r w:rsidR="00EF0759">
          <w:rPr>
            <w:rFonts w:cstheme="minorHAnsi"/>
            <w:b/>
            <w:bCs/>
          </w:rPr>
          <w:t>)</w:t>
        </w:r>
      </w:ins>
      <w:ins w:id="108" w:author="Darina" w:date="2023-03-22T13:10:00Z">
        <w:r w:rsidR="00EF0759">
          <w:rPr>
            <w:rFonts w:cstheme="minorHAnsi"/>
            <w:b/>
            <w:bCs/>
          </w:rPr>
          <w:t>;</w:t>
        </w:r>
      </w:ins>
    </w:p>
    <w:p w14:paraId="676A730D" w14:textId="5FE1667D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109" w:author="Darina" w:date="2023-03-22T13:10:00Z">
        <w:r w:rsidRPr="00A94C93" w:rsidDel="00EF0759">
          <w:rPr>
            <w:rFonts w:cstheme="minorHAnsi"/>
            <w:b/>
            <w:bCs/>
          </w:rPr>
          <w:delText>A</w:delText>
        </w:r>
      </w:del>
      <w:ins w:id="110" w:author="Darina" w:date="2023-03-22T13:10:00Z">
        <w:r w:rsidR="00EF0759">
          <w:rPr>
            <w:rFonts w:cstheme="minorHAnsi"/>
            <w:b/>
            <w:bCs/>
          </w:rPr>
          <w:t>a</w:t>
        </w:r>
      </w:ins>
      <w:r w:rsidRPr="00A94C93">
        <w:rPr>
          <w:rFonts w:cstheme="minorHAnsi"/>
          <w:b/>
          <w:bCs/>
        </w:rPr>
        <w:t xml:space="preserve">ccess </w:t>
      </w:r>
      <w:ins w:id="111" w:author="Darina" w:date="2023-03-22T13:13:00Z">
        <w:r w:rsidR="00EF0759">
          <w:rPr>
            <w:rFonts w:cstheme="minorHAnsi"/>
            <w:b/>
            <w:bCs/>
          </w:rPr>
          <w:t xml:space="preserve">the </w:t>
        </w:r>
      </w:ins>
      <w:r w:rsidR="003D3A4F">
        <w:rPr>
          <w:rFonts w:cstheme="minorHAnsi"/>
          <w:b/>
        </w:rPr>
        <w:t>game</w:t>
      </w:r>
      <w:del w:id="112" w:author="Darina" w:date="2023-03-22T13:13:00Z">
        <w:r w:rsidR="003D3A4F" w:rsidDel="00EF0759">
          <w:rPr>
            <w:rFonts w:cstheme="minorHAnsi"/>
            <w:b/>
          </w:rPr>
          <w:delText>s</w:delText>
        </w:r>
      </w:del>
      <w:r w:rsidRPr="00A94C93">
        <w:rPr>
          <w:rFonts w:cstheme="minorHAnsi"/>
          <w:b/>
        </w:rPr>
        <w:t xml:space="preserve"> details page</w:t>
      </w:r>
      <w:ins w:id="113" w:author="Darina" w:date="2023-03-22T13:13:00Z">
        <w:r w:rsidR="00EF0759">
          <w:rPr>
            <w:rFonts w:cstheme="minorHAnsi"/>
            <w:b/>
          </w:rPr>
          <w:t>s</w:t>
        </w:r>
      </w:ins>
      <w:r w:rsidRPr="00A94C93">
        <w:rPr>
          <w:rFonts w:cstheme="minorHAnsi"/>
          <w:b/>
        </w:rPr>
        <w:t xml:space="preserve"> </w:t>
      </w:r>
      <w:ins w:id="114" w:author="Darina" w:date="2023-03-22T13:11:00Z">
        <w:r w:rsidR="00EF0759">
          <w:rPr>
            <w:rFonts w:cstheme="minorHAnsi"/>
            <w:b/>
          </w:rPr>
          <w:t>(</w:t>
        </w:r>
      </w:ins>
      <w:del w:id="115" w:author="Darina" w:date="2023-03-22T13:11:00Z">
        <w:r w:rsidRPr="00A94C93" w:rsidDel="00EF0759">
          <w:rPr>
            <w:rFonts w:cstheme="minorHAnsi"/>
            <w:b/>
          </w:rPr>
          <w:delText>[</w:delText>
        </w:r>
      </w:del>
      <w:r w:rsidRPr="00A94C93">
        <w:rPr>
          <w:rFonts w:cstheme="minorHAnsi"/>
          <w:b/>
        </w:rPr>
        <w:t>Details</w:t>
      </w:r>
      <w:ins w:id="116" w:author="Darina" w:date="2023-03-22T13:11:00Z">
        <w:r w:rsidR="00EF0759">
          <w:rPr>
            <w:rFonts w:cstheme="minorHAnsi"/>
            <w:b/>
          </w:rPr>
          <w:t>)</w:t>
        </w:r>
      </w:ins>
      <w:del w:id="117" w:author="Darina" w:date="2023-03-22T13:11:00Z">
        <w:r w:rsidRPr="00A94C93" w:rsidDel="00EF0759">
          <w:rPr>
            <w:rFonts w:cstheme="minorHAnsi"/>
            <w:b/>
          </w:rPr>
          <w:delText>]</w:delText>
        </w:r>
      </w:del>
      <w:ins w:id="118" w:author="Darina" w:date="2023-03-22T13:10:00Z">
        <w:r w:rsidR="00EF0759">
          <w:rPr>
            <w:rFonts w:cstheme="minorHAnsi"/>
            <w:b/>
          </w:rPr>
          <w:t>;</w:t>
        </w:r>
      </w:ins>
    </w:p>
    <w:p w14:paraId="79CCB653" w14:textId="569937BF" w:rsidR="00BE09F2" w:rsidRPr="00A94C93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del w:id="119" w:author="Darina" w:date="2023-03-22T13:10:00Z">
        <w:r w:rsidDel="00EF0759">
          <w:rPr>
            <w:rStyle w:val="jlqj4b"/>
            <w:b/>
            <w:lang w:val="en"/>
          </w:rPr>
          <w:delText>B</w:delText>
        </w:r>
      </w:del>
      <w:ins w:id="120" w:author="Darina" w:date="2023-03-22T13:10:00Z">
        <w:r w:rsidR="00EF0759">
          <w:rPr>
            <w:rStyle w:val="jlqj4b"/>
            <w:b/>
            <w:lang w:val="en"/>
          </w:rPr>
          <w:t>b</w:t>
        </w:r>
      </w:ins>
      <w:r>
        <w:rPr>
          <w:rStyle w:val="jlqj4b"/>
          <w:b/>
          <w:lang w:val="en"/>
        </w:rPr>
        <w:t xml:space="preserve">uy </w:t>
      </w:r>
      <w:r w:rsidR="003D3A4F">
        <w:rPr>
          <w:rStyle w:val="jlqj4b"/>
          <w:b/>
          <w:lang w:val="en"/>
        </w:rPr>
        <w:t>games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BE09F2" w:rsidRPr="00B003EB">
        <w:rPr>
          <w:rStyle w:val="jlqj4b"/>
          <w:b/>
          <w:bCs/>
          <w:lang w:val="en"/>
        </w:rPr>
        <w:t>offer</w:t>
      </w:r>
      <w:r w:rsidR="00BE09F2" w:rsidRPr="00A94C93">
        <w:rPr>
          <w:rFonts w:cstheme="minorHAnsi"/>
          <w:b/>
          <w:bCs/>
        </w:rPr>
        <w:t>)</w:t>
      </w:r>
      <w:ins w:id="121" w:author="Darina" w:date="2023-03-22T13:10:00Z">
        <w:r w:rsidR="00EF0759">
          <w:rPr>
            <w:rFonts w:cstheme="minorHAnsi"/>
            <w:b/>
            <w:bCs/>
          </w:rPr>
          <w:t>;</w:t>
        </w:r>
      </w:ins>
    </w:p>
    <w:p w14:paraId="4875A65B" w14:textId="0D87ED89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del w:id="122" w:author="Darina" w:date="2023-03-22T13:10:00Z">
        <w:r w:rsidRPr="00A94C93" w:rsidDel="00EF0759">
          <w:rPr>
            <w:rFonts w:cstheme="minorHAnsi"/>
            <w:b/>
            <w:bCs/>
          </w:rPr>
          <w:delText>D</w:delText>
        </w:r>
      </w:del>
      <w:ins w:id="123" w:author="Darina" w:date="2023-03-22T13:10:00Z">
        <w:r w:rsidR="00EF0759">
          <w:rPr>
            <w:rFonts w:cstheme="minorHAnsi"/>
            <w:b/>
            <w:bCs/>
          </w:rPr>
          <w:t>d</w:t>
        </w:r>
      </w:ins>
      <w:r w:rsidRPr="00A94C93">
        <w:rPr>
          <w:rFonts w:cstheme="minorHAnsi"/>
          <w:b/>
          <w:bCs/>
        </w:rPr>
        <w:t xml:space="preserve">elete or </w:t>
      </w:r>
      <w:del w:id="124" w:author="Darina" w:date="2023-03-22T13:10:00Z">
        <w:r w:rsidRPr="00A94C93" w:rsidDel="00EF0759">
          <w:rPr>
            <w:rFonts w:cstheme="minorHAnsi"/>
            <w:b/>
            <w:bCs/>
          </w:rPr>
          <w:delText>E</w:delText>
        </w:r>
      </w:del>
      <w:ins w:id="125" w:author="Darina" w:date="2023-03-22T13:10:00Z">
        <w:r w:rsidR="00EF0759">
          <w:rPr>
            <w:rFonts w:cstheme="minorHAnsi"/>
            <w:b/>
            <w:bCs/>
          </w:rPr>
          <w:t>e</w:t>
        </w:r>
      </w:ins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ins w:id="126" w:author="Darina" w:date="2023-03-22T13:13:00Z">
        <w:r w:rsidR="00EF0759">
          <w:rPr>
            <w:rFonts w:cstheme="minorHAnsi"/>
            <w:b/>
            <w:bCs/>
          </w:rPr>
          <w:t xml:space="preserve">game </w:t>
        </w:r>
      </w:ins>
      <w:r w:rsidR="00AC366C" w:rsidRPr="00AC366C">
        <w:rPr>
          <w:rFonts w:cstheme="minorHAnsi"/>
          <w:b/>
          <w:bCs/>
        </w:rPr>
        <w:t>offer</w:t>
      </w:r>
      <w:del w:id="127" w:author="Darina" w:date="2023-03-22T13:13:00Z">
        <w:r w:rsidR="00AC366C" w:rsidRPr="00AC366C" w:rsidDel="00EF0759">
          <w:rPr>
            <w:rFonts w:cstheme="minorHAnsi"/>
            <w:b/>
            <w:bCs/>
          </w:rPr>
          <w:delText xml:space="preserve"> for </w:delText>
        </w:r>
        <w:r w:rsidR="003D3A4F" w:rsidDel="00EF0759">
          <w:rPr>
            <w:rFonts w:cstheme="minorHAnsi"/>
            <w:b/>
            <w:bCs/>
          </w:rPr>
          <w:delText>game</w:delText>
        </w:r>
      </w:del>
      <w:r w:rsidRPr="00A94C93">
        <w:rPr>
          <w:rFonts w:cstheme="minorHAnsi"/>
          <w:b/>
          <w:bCs/>
        </w:rPr>
        <w:t>)</w:t>
      </w:r>
      <w:ins w:id="128" w:author="Darina" w:date="2023-03-22T13:10:00Z">
        <w:r w:rsidR="00EF0759">
          <w:rPr>
            <w:rFonts w:cstheme="minorHAnsi"/>
            <w:b/>
            <w:bCs/>
          </w:rPr>
          <w:t>.</w:t>
        </w:r>
      </w:ins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B35CC68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del w:id="129" w:author="Darina" w:date="2023-03-22T13:13:00Z">
        <w:r w:rsidRPr="00357C76" w:rsidDel="00B56CF4">
          <w:rPr>
            <w:b/>
          </w:rPr>
          <w:delText>D</w:delText>
        </w:r>
      </w:del>
      <w:ins w:id="130" w:author="Darina" w:date="2023-03-22T13:13:00Z">
        <w:r w:rsidR="00B56CF4">
          <w:rPr>
            <w:b/>
          </w:rPr>
          <w:t>d</w:t>
        </w:r>
      </w:ins>
      <w:r w:rsidRPr="00357C76">
        <w:rPr>
          <w:b/>
        </w:rPr>
        <w:t>atabase</w:t>
      </w:r>
      <w:r w:rsidRPr="00357C76">
        <w:t xml:space="preserve"> of the </w:t>
      </w:r>
      <w:r w:rsidR="003D3A4F">
        <w:rPr>
          <w:b/>
        </w:rPr>
        <w:t>Gaming</w:t>
      </w:r>
      <w:r w:rsidR="00C92778">
        <w:rPr>
          <w:b/>
        </w:rPr>
        <w:t xml:space="preserve"> </w:t>
      </w:r>
      <w:r w:rsidR="003D3A4F">
        <w:rPr>
          <w:b/>
        </w:rPr>
        <w:t>Team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2B3D0313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del w:id="131" w:author="Darina" w:date="2023-03-22T13:14:00Z">
        <w:r w:rsidDel="00B56CF4">
          <w:rPr>
            <w:rStyle w:val="CodeChar"/>
            <w:rFonts w:asciiTheme="minorHAnsi" w:hAnsiTheme="minorHAnsi" w:cstheme="minorHAnsi"/>
          </w:rPr>
          <w:delText>U</w:delText>
        </w:r>
      </w:del>
      <w:ins w:id="132" w:author="Darina" w:date="2023-03-22T13:14:00Z">
        <w:r w:rsidR="00B56CF4">
          <w:rPr>
            <w:rStyle w:val="CodeChar"/>
            <w:rFonts w:asciiTheme="minorHAnsi" w:hAnsiTheme="minorHAnsi" w:cstheme="minorHAnsi"/>
          </w:rPr>
          <w:t>u</w:t>
        </w:r>
      </w:ins>
      <w:r>
        <w:rPr>
          <w:rStyle w:val="CodeChar"/>
          <w:rFonts w:asciiTheme="minorHAnsi" w:hAnsiTheme="minorHAnsi" w:cstheme="minorHAnsi"/>
        </w:rPr>
        <w:t>sername</w:t>
      </w:r>
      <w:ins w:id="133" w:author="Darina" w:date="2023-03-23T10:26:00Z">
        <w:r w:rsidR="00601A2C">
          <w:rPr>
            <w:rStyle w:val="CodeChar"/>
            <w:rFonts w:asciiTheme="minorHAnsi" w:hAnsiTheme="minorHAnsi" w:cstheme="minorHAnsi"/>
            <w:lang w:val="bg-BG"/>
          </w:rPr>
          <w:t>:</w:t>
        </w:r>
      </w:ins>
      <w:del w:id="134" w:author="Darina" w:date="2023-03-23T10:26:00Z">
        <w:r w:rsidR="003A7CDD" w:rsidDel="00601A2C">
          <w:rPr>
            <w:rStyle w:val="CodeChar"/>
            <w:rFonts w:asciiTheme="minorHAnsi" w:hAnsiTheme="minorHAnsi" w:cstheme="minorHAnsi"/>
          </w:rPr>
          <w:delText xml:space="preserve"> </w:delText>
        </w:r>
      </w:del>
      <w:del w:id="135" w:author="Darina" w:date="2023-03-22T13:14:00Z">
        <w:r w:rsidR="003A7CDD" w:rsidDel="00B56CF4">
          <w:rPr>
            <w:rStyle w:val="CodeChar"/>
            <w:rFonts w:asciiTheme="minorHAnsi" w:hAnsiTheme="minorHAnsi" w:cstheme="minorHAnsi"/>
          </w:rPr>
          <w:delText>-</w:delText>
        </w:r>
      </w:del>
      <w:r w:rsidR="003A7CDD">
        <w:rPr>
          <w:rStyle w:val="CodeChar"/>
          <w:rFonts w:asciiTheme="minorHAnsi" w:hAnsiTheme="minorHAnsi" w:cstheme="minorHAnsi"/>
        </w:rPr>
        <w:t xml:space="preserve">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0A0FF8F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del w:id="136" w:author="Darina" w:date="2023-03-22T13:14:00Z">
        <w:r w:rsidDel="00B56CF4">
          <w:rPr>
            <w:rStyle w:val="CodeChar"/>
            <w:rFonts w:asciiTheme="minorHAnsi" w:hAnsiTheme="minorHAnsi" w:cstheme="minorHAnsi"/>
          </w:rPr>
          <w:delText>E</w:delText>
        </w:r>
      </w:del>
      <w:ins w:id="137" w:author="Darina" w:date="2023-03-22T13:14:00Z">
        <w:r w:rsidR="00B56CF4">
          <w:rPr>
            <w:rStyle w:val="CodeChar"/>
            <w:rFonts w:asciiTheme="minorHAnsi" w:hAnsiTheme="minorHAnsi" w:cstheme="minorHAnsi"/>
          </w:rPr>
          <w:t>e</w:t>
        </w:r>
      </w:ins>
      <w:r>
        <w:rPr>
          <w:rStyle w:val="CodeChar"/>
          <w:rFonts w:asciiTheme="minorHAnsi" w:hAnsiTheme="minorHAnsi" w:cstheme="minorHAnsi"/>
        </w:rPr>
        <w:t>mail</w:t>
      </w:r>
      <w:ins w:id="138" w:author="Darina" w:date="2023-03-23T10:26:00Z">
        <w:r w:rsidR="00601A2C">
          <w:rPr>
            <w:rStyle w:val="CodeChar"/>
            <w:rFonts w:asciiTheme="minorHAnsi" w:hAnsiTheme="minorHAnsi" w:cstheme="minorHAnsi"/>
            <w:lang w:val="bg-BG"/>
          </w:rPr>
          <w:t>:</w:t>
        </w:r>
      </w:ins>
      <w:del w:id="139" w:author="Darina" w:date="2023-03-23T10:26:00Z">
        <w:r w:rsidR="003A7CDD" w:rsidDel="00601A2C">
          <w:rPr>
            <w:rStyle w:val="CodeChar"/>
            <w:rFonts w:asciiTheme="minorHAnsi" w:hAnsiTheme="minorHAnsi" w:cstheme="minorHAnsi"/>
          </w:rPr>
          <w:delText xml:space="preserve"> </w:delText>
        </w:r>
      </w:del>
      <w:del w:id="140" w:author="Darina" w:date="2023-03-22T13:14:00Z">
        <w:r w:rsidR="003A7CDD" w:rsidDel="00B56CF4">
          <w:rPr>
            <w:rStyle w:val="CodeChar"/>
            <w:rFonts w:asciiTheme="minorHAnsi" w:hAnsiTheme="minorHAnsi" w:cstheme="minorHAnsi"/>
          </w:rPr>
          <w:delText>-</w:delText>
        </w:r>
      </w:del>
      <w:r w:rsidR="003A7CDD">
        <w:rPr>
          <w:rStyle w:val="CodeChar"/>
          <w:rFonts w:asciiTheme="minorHAnsi" w:hAnsiTheme="minorHAnsi" w:cstheme="minorHAnsi"/>
        </w:rPr>
        <w:t xml:space="preserve">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0464F887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del w:id="141" w:author="Darina" w:date="2023-03-22T13:14:00Z">
        <w:r w:rsidRPr="003A7CDD" w:rsidDel="00B56CF4">
          <w:rPr>
            <w:rStyle w:val="CodeChar"/>
            <w:rFonts w:asciiTheme="minorHAnsi" w:hAnsiTheme="minorHAnsi" w:cstheme="minorHAnsi"/>
          </w:rPr>
          <w:delText>P</w:delText>
        </w:r>
      </w:del>
      <w:ins w:id="142" w:author="Darina" w:date="2023-03-22T13:14:00Z">
        <w:r w:rsidR="00B56CF4">
          <w:rPr>
            <w:rStyle w:val="CodeChar"/>
            <w:rFonts w:asciiTheme="minorHAnsi" w:hAnsiTheme="minorHAnsi" w:cstheme="minorHAnsi"/>
          </w:rPr>
          <w:t>p</w:t>
        </w:r>
      </w:ins>
      <w:r w:rsidRPr="003A7CDD">
        <w:rPr>
          <w:rStyle w:val="CodeChar"/>
          <w:rFonts w:asciiTheme="minorHAnsi" w:hAnsiTheme="minorHAnsi" w:cstheme="minorHAnsi"/>
        </w:rPr>
        <w:t>assword</w:t>
      </w:r>
      <w:ins w:id="143" w:author="Darina" w:date="2023-03-23T10:26:00Z">
        <w:r w:rsidR="00601A2C">
          <w:rPr>
            <w:rStyle w:val="CodeChar"/>
            <w:rFonts w:asciiTheme="minorHAnsi" w:hAnsiTheme="minorHAnsi" w:cstheme="minorHAnsi"/>
            <w:lang w:val="bg-BG"/>
          </w:rPr>
          <w:t>:</w:t>
        </w:r>
      </w:ins>
      <w:del w:id="144" w:author="Darina" w:date="2023-03-23T10:26:00Z">
        <w:r w:rsidDel="00601A2C">
          <w:rPr>
            <w:rStyle w:val="CodeChar"/>
            <w:rFonts w:asciiTheme="minorHAnsi" w:hAnsiTheme="minorHAnsi" w:cstheme="minorHAnsi"/>
          </w:rPr>
          <w:delText xml:space="preserve"> </w:delText>
        </w:r>
      </w:del>
      <w:del w:id="145" w:author="Darina" w:date="2023-03-23T09:51:00Z">
        <w:r w:rsidDel="0038671A">
          <w:rPr>
            <w:rStyle w:val="CodeChar"/>
            <w:rFonts w:asciiTheme="minorHAnsi" w:hAnsiTheme="minorHAnsi" w:cstheme="minorHAnsi"/>
          </w:rPr>
          <w:delText>-</w:delText>
        </w:r>
      </w:del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7E53BD29" w:rsidR="00357C76" w:rsidRPr="00015FE2" w:rsidRDefault="004B5E02" w:rsidP="00357C76">
      <w:pPr>
        <w:pStyle w:val="Heading3"/>
      </w:pPr>
      <w:commentRangeStart w:id="146"/>
      <w:del w:id="147" w:author="Darina" w:date="2023-03-22T15:10:00Z">
        <w:r w:rsidDel="00752935">
          <w:rPr>
            <w:rStyle w:val="jlqj4b"/>
          </w:rPr>
          <w:delText xml:space="preserve"> </w:delText>
        </w:r>
      </w:del>
      <w:r w:rsidR="003D3A4F">
        <w:rPr>
          <w:rStyle w:val="jlqj4b"/>
        </w:rPr>
        <w:t>Game</w:t>
      </w:r>
      <w:commentRangeEnd w:id="146"/>
      <w:r w:rsidR="00425A96">
        <w:rPr>
          <w:rStyle w:val="CommentReference"/>
          <w:rFonts w:eastAsiaTheme="minorHAnsi" w:cstheme="minorBidi"/>
          <w:b w:val="0"/>
          <w:color w:val="auto"/>
        </w:rPr>
        <w:commentReference w:id="146"/>
      </w:r>
      <w:del w:id="148" w:author="Darina" w:date="2023-03-22T15:10:00Z">
        <w:r w:rsidR="003D3A4F" w:rsidDel="00752935">
          <w:rPr>
            <w:rStyle w:val="jlqj4b"/>
          </w:rPr>
          <w:delText>s</w:delText>
        </w:r>
      </w:del>
    </w:p>
    <w:p w14:paraId="76665E58" w14:textId="025BF02E" w:rsidR="00357C76" w:rsidRPr="009B1099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49" w:author="Darina" w:date="2023-03-22T13:14:00Z">
        <w:r w:rsidDel="00B56CF4">
          <w:rPr>
            <w:rFonts w:cstheme="minorHAnsi"/>
            <w:b/>
            <w:noProof/>
          </w:rPr>
          <w:delText>N</w:delText>
        </w:r>
      </w:del>
      <w:ins w:id="150" w:author="Darina" w:date="2023-03-22T13:14:00Z">
        <w:r w:rsidR="00B56CF4">
          <w:rPr>
            <w:rFonts w:cstheme="minorHAnsi"/>
            <w:b/>
            <w:noProof/>
          </w:rPr>
          <w:t>n</w:t>
        </w:r>
      </w:ins>
      <w:r>
        <w:rPr>
          <w:rFonts w:cstheme="minorHAnsi"/>
          <w:b/>
          <w:noProof/>
        </w:rPr>
        <w:t>ame</w:t>
      </w:r>
      <w:ins w:id="151" w:author="Darina" w:date="2023-03-22T13:15:00Z">
        <w:r w:rsidR="00B56CF4">
          <w:rPr>
            <w:rFonts w:cstheme="minorHAnsi"/>
            <w:b/>
            <w:noProof/>
          </w:rPr>
          <w:t>:</w:t>
        </w:r>
      </w:ins>
      <w:r w:rsidR="003A7CDD">
        <w:rPr>
          <w:rFonts w:cstheme="minorHAnsi"/>
          <w:b/>
          <w:noProof/>
        </w:rPr>
        <w:t xml:space="preserve"> </w:t>
      </w:r>
      <w:del w:id="152" w:author="Darina" w:date="2023-03-22T13:14:00Z">
        <w:r w:rsidR="003A7CDD" w:rsidRPr="003A7CDD" w:rsidDel="00B56CF4">
          <w:rPr>
            <w:rFonts w:cstheme="minorHAnsi"/>
            <w:b/>
            <w:noProof/>
          </w:rPr>
          <w:delText>-</w:delText>
        </w:r>
      </w:del>
      <w:del w:id="153" w:author="Darina" w:date="2023-03-22T13:15:00Z">
        <w:r w:rsidR="003A7CDD" w:rsidRPr="003A7CDD" w:rsidDel="00B56CF4">
          <w:rPr>
            <w:rFonts w:cstheme="minorHAnsi"/>
            <w:b/>
            <w:noProof/>
          </w:rPr>
          <w:delText xml:space="preserve"> </w:delText>
        </w:r>
        <w:r w:rsidR="009B1099" w:rsidDel="00B56CF4">
          <w:rPr>
            <w:rFonts w:cstheme="minorHAnsi"/>
            <w:b/>
            <w:noProof/>
          </w:rPr>
          <w:delText>S</w:delText>
        </w:r>
      </w:del>
      <w:ins w:id="154" w:author="Darina" w:date="2023-03-22T13:15:00Z">
        <w:r w:rsidR="00B56CF4">
          <w:rPr>
            <w:rFonts w:cstheme="minorHAnsi"/>
            <w:b/>
            <w:noProof/>
          </w:rPr>
          <w:t>s</w:t>
        </w:r>
      </w:ins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202EBE83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55" w:author="Darina" w:date="2023-03-22T13:14:00Z">
        <w:r w:rsidDel="00B56CF4">
          <w:rPr>
            <w:rFonts w:cstheme="minorHAnsi"/>
            <w:b/>
            <w:noProof/>
          </w:rPr>
          <w:delText>I</w:delText>
        </w:r>
      </w:del>
      <w:ins w:id="156" w:author="Darina" w:date="2023-03-22T13:14:00Z">
        <w:r w:rsidR="00B56CF4">
          <w:rPr>
            <w:rFonts w:cstheme="minorHAnsi"/>
            <w:b/>
            <w:noProof/>
          </w:rPr>
          <w:t>i</w:t>
        </w:r>
      </w:ins>
      <w:r>
        <w:rPr>
          <w:rFonts w:cstheme="minorHAnsi"/>
          <w:b/>
          <w:noProof/>
        </w:rPr>
        <w:t xml:space="preserve">mage: </w:t>
      </w:r>
      <w:del w:id="157" w:author="Darina" w:date="2023-03-22T13:15:00Z">
        <w:r w:rsidDel="00B56CF4">
          <w:rPr>
            <w:rFonts w:cstheme="minorHAnsi"/>
            <w:b/>
            <w:noProof/>
          </w:rPr>
          <w:delText>S</w:delText>
        </w:r>
      </w:del>
      <w:ins w:id="158" w:author="Darina" w:date="2023-03-22T13:15:00Z">
        <w:r w:rsidR="00B56CF4">
          <w:rPr>
            <w:rFonts w:cstheme="minorHAnsi"/>
            <w:b/>
            <w:noProof/>
          </w:rPr>
          <w:t>s</w:t>
        </w:r>
      </w:ins>
      <w:r>
        <w:rPr>
          <w:rFonts w:cstheme="minorHAnsi"/>
          <w:b/>
          <w:noProof/>
        </w:rPr>
        <w:t>tring (required),</w:t>
      </w:r>
    </w:p>
    <w:p w14:paraId="507C4874" w14:textId="6DEB2A20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59" w:author="Darina" w:date="2023-03-22T13:14:00Z">
        <w:r w:rsidDel="00B56CF4">
          <w:rPr>
            <w:rFonts w:cstheme="minorHAnsi"/>
            <w:b/>
            <w:noProof/>
          </w:rPr>
          <w:delText>P</w:delText>
        </w:r>
      </w:del>
      <w:ins w:id="160" w:author="Darina" w:date="2023-03-22T13:14:00Z">
        <w:r w:rsidR="00B56CF4">
          <w:rPr>
            <w:rFonts w:cstheme="minorHAnsi"/>
            <w:b/>
            <w:noProof/>
          </w:rPr>
          <w:t>p</w:t>
        </w:r>
      </w:ins>
      <w:r>
        <w:rPr>
          <w:rFonts w:cstheme="minorHAnsi"/>
          <w:b/>
          <w:noProof/>
        </w:rPr>
        <w:t xml:space="preserve">rice: </w:t>
      </w:r>
      <w:del w:id="161" w:author="Darina" w:date="2023-03-22T13:15:00Z">
        <w:r w:rsidDel="00B56CF4">
          <w:rPr>
            <w:rFonts w:cstheme="minorHAnsi"/>
            <w:b/>
            <w:noProof/>
          </w:rPr>
          <w:delText>N</w:delText>
        </w:r>
      </w:del>
      <w:ins w:id="162" w:author="Darina" w:date="2023-03-22T13:15:00Z">
        <w:r w:rsidR="00B56CF4">
          <w:rPr>
            <w:rFonts w:cstheme="minorHAnsi"/>
            <w:b/>
            <w:noProof/>
          </w:rPr>
          <w:t>n</w:t>
        </w:r>
      </w:ins>
      <w:r>
        <w:rPr>
          <w:rFonts w:cstheme="minorHAnsi"/>
          <w:b/>
          <w:noProof/>
        </w:rPr>
        <w:t>umber (required),</w:t>
      </w:r>
    </w:p>
    <w:p w14:paraId="3C6CEAC5" w14:textId="408777CD" w:rsidR="009B1099" w:rsidRPr="009B1099" w:rsidRDefault="003D3A4F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63" w:author="Darina" w:date="2023-03-22T13:14:00Z">
        <w:r w:rsidDel="00B56CF4">
          <w:rPr>
            <w:rFonts w:cstheme="minorHAnsi"/>
            <w:b/>
          </w:rPr>
          <w:delText>G</w:delText>
        </w:r>
      </w:del>
      <w:del w:id="164" w:author="Darina" w:date="2023-03-22T13:18:00Z">
        <w:r w:rsidDel="00B56CF4">
          <w:rPr>
            <w:rFonts w:cstheme="minorHAnsi"/>
            <w:b/>
          </w:rPr>
          <w:delText>ames</w:delText>
        </w:r>
        <w:r w:rsidR="009B1099" w:rsidDel="00B56CF4">
          <w:rPr>
            <w:rFonts w:cstheme="minorHAnsi"/>
            <w:b/>
          </w:rPr>
          <w:delText xml:space="preserve"> D</w:delText>
        </w:r>
      </w:del>
      <w:ins w:id="165" w:author="Darina" w:date="2023-03-22T13:18:00Z">
        <w:r w:rsidR="00B56CF4">
          <w:rPr>
            <w:rFonts w:cstheme="minorHAnsi"/>
            <w:b/>
          </w:rPr>
          <w:t>d</w:t>
        </w:r>
      </w:ins>
      <w:r w:rsidR="009B1099">
        <w:rPr>
          <w:rFonts w:cstheme="minorHAnsi"/>
          <w:b/>
        </w:rPr>
        <w:t xml:space="preserve">escription: </w:t>
      </w:r>
      <w:del w:id="166" w:author="Darina" w:date="2023-03-22T13:15:00Z">
        <w:r w:rsidR="009B1099" w:rsidDel="00B56CF4">
          <w:rPr>
            <w:rFonts w:cstheme="minorHAnsi"/>
            <w:b/>
          </w:rPr>
          <w:delText>S</w:delText>
        </w:r>
      </w:del>
      <w:ins w:id="167" w:author="Darina" w:date="2023-03-22T13:15:00Z">
        <w:r w:rsidR="00B56CF4">
          <w:rPr>
            <w:rFonts w:cstheme="minorHAnsi"/>
            <w:b/>
          </w:rPr>
          <w:t>s</w:t>
        </w:r>
      </w:ins>
      <w:r w:rsidR="009B1099">
        <w:rPr>
          <w:rFonts w:cstheme="minorHAnsi"/>
          <w:b/>
        </w:rPr>
        <w:t>tring (required),</w:t>
      </w:r>
    </w:p>
    <w:p w14:paraId="417D3A9E" w14:textId="6E6D0176" w:rsidR="009B1099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68" w:author="Darina" w:date="2023-03-22T13:14:00Z">
        <w:r w:rsidDel="00B56CF4">
          <w:rPr>
            <w:rFonts w:cstheme="minorHAnsi"/>
            <w:b/>
          </w:rPr>
          <w:delText>P</w:delText>
        </w:r>
      </w:del>
      <w:ins w:id="169" w:author="Darina" w:date="2023-03-22T13:14:00Z">
        <w:r w:rsidR="00B56CF4">
          <w:rPr>
            <w:rFonts w:cstheme="minorHAnsi"/>
            <w:b/>
          </w:rPr>
          <w:t>p</w:t>
        </w:r>
      </w:ins>
      <w:r w:rsidR="003D3A4F">
        <w:rPr>
          <w:rFonts w:cstheme="minorHAnsi"/>
          <w:b/>
        </w:rPr>
        <w:t>latform</w:t>
      </w:r>
      <w:r>
        <w:rPr>
          <w:rFonts w:cstheme="minorHAnsi"/>
          <w:b/>
        </w:rPr>
        <w:t xml:space="preserve">: </w:t>
      </w:r>
      <w:del w:id="170" w:author="Darina" w:date="2023-03-22T13:15:00Z">
        <w:r w:rsidDel="00B56CF4">
          <w:rPr>
            <w:rFonts w:cstheme="minorHAnsi"/>
            <w:b/>
          </w:rPr>
          <w:delText>S</w:delText>
        </w:r>
      </w:del>
      <w:ins w:id="171" w:author="Darina" w:date="2023-03-22T13:15:00Z">
        <w:r w:rsidR="00B56CF4">
          <w:rPr>
            <w:rFonts w:cstheme="minorHAnsi"/>
            <w:b/>
          </w:rPr>
          <w:t>s</w:t>
        </w:r>
      </w:ins>
      <w:r>
        <w:rPr>
          <w:rFonts w:cstheme="minorHAnsi"/>
          <w:b/>
        </w:rPr>
        <w:t>tring (</w:t>
      </w:r>
      <w:ins w:id="172" w:author="Darina" w:date="2023-03-22T13:15:00Z">
        <w:r w:rsidR="00B56CF4">
          <w:rPr>
            <w:rFonts w:cstheme="minorHAnsi"/>
            <w:b/>
          </w:rPr>
          <w:t xml:space="preserve">required; </w:t>
        </w:r>
      </w:ins>
      <w:ins w:id="173" w:author="Darina" w:date="2023-03-22T15:10:00Z">
        <w:r w:rsidR="00752935">
          <w:rPr>
            <w:rFonts w:cstheme="minorHAnsi"/>
            <w:b/>
          </w:rPr>
          <w:t xml:space="preserve">one of </w:t>
        </w:r>
      </w:ins>
      <w:ins w:id="174" w:author="Darina" w:date="2023-03-23T09:52:00Z">
        <w:r w:rsidR="0038671A">
          <w:rPr>
            <w:rFonts w:cstheme="minorHAnsi"/>
            <w:b/>
          </w:rPr>
          <w:t xml:space="preserve">the following: </w:t>
        </w:r>
      </w:ins>
      <w:ins w:id="175" w:author="Darina" w:date="2023-03-22T13:16:00Z">
        <w:r w:rsidR="00B56CF4">
          <w:rPr>
            <w:rFonts w:cstheme="minorHAnsi"/>
            <w:b/>
          </w:rPr>
          <w:t>"</w:t>
        </w:r>
      </w:ins>
      <w:r w:rsidR="003D3A4F">
        <w:rPr>
          <w:rFonts w:cstheme="minorHAnsi"/>
          <w:b/>
        </w:rPr>
        <w:t>PC</w:t>
      </w:r>
      <w:ins w:id="176" w:author="Darina" w:date="2023-03-22T13:16:00Z">
        <w:r w:rsidR="00B56CF4">
          <w:rPr>
            <w:rFonts w:cstheme="minorHAnsi"/>
            <w:b/>
          </w:rPr>
          <w:t>"</w:t>
        </w:r>
      </w:ins>
      <w:r>
        <w:rPr>
          <w:rFonts w:cstheme="minorHAnsi"/>
          <w:b/>
        </w:rPr>
        <w:t xml:space="preserve">, </w:t>
      </w:r>
      <w:ins w:id="177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>Nintendo</w:t>
      </w:r>
      <w:ins w:id="178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 xml:space="preserve">, </w:t>
      </w:r>
      <w:ins w:id="179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>PS4</w:t>
      </w:r>
      <w:ins w:id="180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 xml:space="preserve">, </w:t>
      </w:r>
      <w:ins w:id="181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>PS5</w:t>
      </w:r>
      <w:ins w:id="182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 xml:space="preserve">, </w:t>
      </w:r>
      <w:ins w:id="183" w:author="Darina" w:date="2023-03-22T13:16:00Z">
        <w:r w:rsidR="00B56CF4">
          <w:rPr>
            <w:rFonts w:cstheme="minorHAnsi"/>
            <w:b/>
          </w:rPr>
          <w:t>"</w:t>
        </w:r>
      </w:ins>
      <w:r w:rsidR="003D3A4F" w:rsidRPr="003D3A4F">
        <w:rPr>
          <w:rFonts w:cstheme="minorHAnsi"/>
          <w:b/>
        </w:rPr>
        <w:t>XBOX</w:t>
      </w:r>
      <w:ins w:id="184" w:author="Darina" w:date="2023-03-22T13:16:00Z">
        <w:r w:rsidR="00B56CF4">
          <w:rPr>
            <w:rFonts w:cstheme="minorHAnsi"/>
            <w:b/>
          </w:rPr>
          <w:t>"</w:t>
        </w:r>
      </w:ins>
      <w:r>
        <w:rPr>
          <w:rFonts w:cstheme="minorHAnsi"/>
          <w:b/>
        </w:rPr>
        <w:t>)</w:t>
      </w:r>
      <w:del w:id="185" w:author="Darina" w:date="2023-03-22T13:16:00Z">
        <w:r w:rsidDel="00B56CF4">
          <w:rPr>
            <w:rFonts w:cstheme="minorHAnsi"/>
            <w:b/>
          </w:rPr>
          <w:delText xml:space="preserve"> required</w:delText>
        </w:r>
      </w:del>
      <w:r>
        <w:rPr>
          <w:rFonts w:cstheme="minorHAnsi"/>
          <w:b/>
        </w:rPr>
        <w:t>,</w:t>
      </w:r>
    </w:p>
    <w:p w14:paraId="5C2AEF1A" w14:textId="7435382F" w:rsidR="00357C76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86" w:author="Darina" w:date="2023-03-22T13:14:00Z">
        <w:r w:rsidDel="00B56CF4">
          <w:rPr>
            <w:rFonts w:cstheme="minorHAnsi"/>
            <w:b/>
            <w:noProof/>
          </w:rPr>
          <w:delText>B</w:delText>
        </w:r>
      </w:del>
      <w:del w:id="187" w:author="Darina" w:date="2023-03-22T13:19:00Z">
        <w:r w:rsidDel="00B56CF4">
          <w:rPr>
            <w:rFonts w:cstheme="minorHAnsi"/>
            <w:b/>
            <w:noProof/>
          </w:rPr>
          <w:delText>uy</w:delText>
        </w:r>
        <w:r w:rsidR="00A016B2" w:rsidRPr="003A7CDD" w:rsidDel="00B56CF4">
          <w:rPr>
            <w:rFonts w:cstheme="minorHAnsi"/>
            <w:b/>
            <w:noProof/>
          </w:rPr>
          <w:delText xml:space="preserve"> a </w:delText>
        </w:r>
        <w:r w:rsidR="00564321" w:rsidDel="00B56CF4">
          <w:rPr>
            <w:rFonts w:cstheme="minorHAnsi"/>
            <w:b/>
            <w:noProof/>
          </w:rPr>
          <w:delText>games</w:delText>
        </w:r>
      </w:del>
      <w:ins w:id="188" w:author="Darina" w:date="2023-03-22T13:19:00Z">
        <w:r w:rsidR="00B56CF4">
          <w:rPr>
            <w:rFonts w:cstheme="minorHAnsi"/>
            <w:b/>
            <w:noProof/>
          </w:rPr>
          <w:t>boughtBy</w:t>
        </w:r>
      </w:ins>
      <w:ins w:id="189" w:author="Darina" w:date="2023-03-22T13:16:00Z">
        <w:r w:rsidR="00B56CF4">
          <w:rPr>
            <w:rFonts w:cstheme="minorHAnsi"/>
            <w:b/>
            <w:noProof/>
          </w:rPr>
          <w:t>:</w:t>
        </w:r>
      </w:ins>
      <w:r w:rsidR="00357C76" w:rsidRPr="003A7CDD">
        <w:rPr>
          <w:rFonts w:cstheme="minorHAnsi"/>
          <w:b/>
          <w:noProof/>
        </w:rPr>
        <w:t xml:space="preserve"> </w:t>
      </w:r>
      <w:del w:id="190" w:author="Darina" w:date="2023-03-22T13:16:00Z">
        <w:r w:rsidR="00357C76" w:rsidRPr="003A7CDD" w:rsidDel="00B56CF4">
          <w:rPr>
            <w:rFonts w:cstheme="minorHAnsi"/>
            <w:b/>
            <w:noProof/>
          </w:rPr>
          <w:delText xml:space="preserve">- </w:delText>
        </w:r>
      </w:del>
      <w:r w:rsidR="00357C76" w:rsidRPr="003A7CDD">
        <w:rPr>
          <w:rFonts w:cstheme="minorHAnsi"/>
          <w:b/>
          <w:noProof/>
        </w:rPr>
        <w:t>a collection</w:t>
      </w:r>
      <w:ins w:id="191" w:author="Darina" w:date="2023-03-22T13:34:00Z">
        <w:r w:rsidR="00221D9A">
          <w:rPr>
            <w:rFonts w:cstheme="minorHAnsi"/>
            <w:b/>
            <w:noProof/>
          </w:rPr>
          <w:t xml:space="preserve"> (array)</w:t>
        </w:r>
      </w:ins>
      <w:r w:rsidR="00357C76" w:rsidRPr="003A7CDD">
        <w:rPr>
          <w:rFonts w:cstheme="minorHAnsi"/>
          <w:b/>
          <w:noProof/>
        </w:rPr>
        <w:t xml:space="preserve"> of </w:t>
      </w:r>
      <w:del w:id="192" w:author="Darina" w:date="2023-03-22T13:16:00Z">
        <w:r w:rsidR="00357C76" w:rsidRPr="003A7CDD" w:rsidDel="00B56CF4">
          <w:rPr>
            <w:rFonts w:cstheme="minorHAnsi"/>
            <w:b/>
            <w:noProof/>
          </w:rPr>
          <w:delText>U</w:delText>
        </w:r>
      </w:del>
      <w:ins w:id="193" w:author="Darina" w:date="2023-03-22T13:16:00Z">
        <w:r w:rsidR="00B56CF4">
          <w:rPr>
            <w:rFonts w:cstheme="minorHAnsi"/>
            <w:b/>
            <w:noProof/>
          </w:rPr>
          <w:t>u</w:t>
        </w:r>
      </w:ins>
      <w:r w:rsidR="00357C76" w:rsidRPr="003A7CDD">
        <w:rPr>
          <w:rFonts w:cstheme="minorHAnsi"/>
          <w:b/>
          <w:noProof/>
        </w:rPr>
        <w:t>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del w:id="194" w:author="Darina" w:date="2023-03-22T13:17:00Z">
        <w:r w:rsidDel="00B56CF4">
          <w:rPr>
            <w:rFonts w:cstheme="minorHAnsi"/>
            <w:b/>
          </w:rPr>
          <w:delText xml:space="preserve">a </w:delText>
        </w:r>
      </w:del>
      <w:r w:rsidR="00A060CD">
        <w:rPr>
          <w:rFonts w:cstheme="minorHAnsi"/>
          <w:b/>
        </w:rPr>
        <w:t>reference</w:t>
      </w:r>
      <w:ins w:id="195" w:author="Darina" w:date="2023-03-22T13:18:00Z">
        <w:r w:rsidR="00B56CF4">
          <w:rPr>
            <w:rFonts w:cstheme="minorHAnsi"/>
            <w:b/>
          </w:rPr>
          <w:t>s</w:t>
        </w:r>
      </w:ins>
      <w:r w:rsidR="00A060CD">
        <w:rPr>
          <w:rFonts w:cstheme="minorHAnsi"/>
          <w:b/>
        </w:rPr>
        <w:t xml:space="preserve"> to the </w:t>
      </w:r>
      <w:ins w:id="196" w:author="Darina" w:date="2023-03-23T09:52:00Z">
        <w:r w:rsidR="0038671A">
          <w:rPr>
            <w:rFonts w:cstheme="minorHAnsi"/>
            <w:b/>
          </w:rPr>
          <w:t>"</w:t>
        </w:r>
      </w:ins>
      <w:r w:rsidR="00A060CD">
        <w:rPr>
          <w:rFonts w:cstheme="minorHAnsi"/>
          <w:b/>
        </w:rPr>
        <w:t>User</w:t>
      </w:r>
      <w:ins w:id="197" w:author="Darina" w:date="2023-03-23T09:52:00Z">
        <w:r w:rsidR="0038671A">
          <w:rPr>
            <w:rFonts w:cstheme="minorHAnsi"/>
            <w:b/>
          </w:rPr>
          <w:t>"</w:t>
        </w:r>
      </w:ins>
      <w:r w:rsidR="00A060CD">
        <w:rPr>
          <w:rFonts w:cstheme="minorHAnsi"/>
          <w:b/>
        </w:rPr>
        <w:t xml:space="preserve">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3573742B" w:rsidR="00A016B2" w:rsidRPr="003A7CD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98" w:author="Darina" w:date="2023-03-22T13:14:00Z">
        <w:r w:rsidRPr="003A7CDD" w:rsidDel="00B56CF4">
          <w:rPr>
            <w:rFonts w:cstheme="minorHAnsi"/>
            <w:b/>
          </w:rPr>
          <w:delText>O</w:delText>
        </w:r>
      </w:del>
      <w:ins w:id="199" w:author="Darina" w:date="2023-03-22T13:14:00Z">
        <w:r w:rsidR="00B56CF4">
          <w:rPr>
            <w:rFonts w:cstheme="minorHAnsi"/>
            <w:b/>
          </w:rPr>
          <w:t>o</w:t>
        </w:r>
      </w:ins>
      <w:r w:rsidRPr="003A7CDD">
        <w:rPr>
          <w:rFonts w:cstheme="minorHAnsi"/>
          <w:b/>
        </w:rPr>
        <w:t>wner</w:t>
      </w:r>
      <w:ins w:id="200" w:author="Darina" w:date="2023-03-22T13:17:00Z">
        <w:r w:rsidR="00B56CF4">
          <w:rPr>
            <w:rFonts w:cstheme="minorHAnsi"/>
            <w:b/>
          </w:rPr>
          <w:t>:</w:t>
        </w:r>
      </w:ins>
      <w:del w:id="201" w:author="Darina" w:date="2023-03-22T13:17:00Z">
        <w:r w:rsidR="005563C3" w:rsidDel="00B56CF4">
          <w:rPr>
            <w:rFonts w:cstheme="minorHAnsi"/>
            <w:b/>
          </w:rPr>
          <w:delText xml:space="preserve"> </w:delText>
        </w:r>
        <w:r w:rsidRPr="003A7CDD" w:rsidDel="00B56CF4">
          <w:rPr>
            <w:rFonts w:cstheme="minorHAnsi"/>
            <w:b/>
          </w:rPr>
          <w:delText>-</w:delText>
        </w:r>
      </w:del>
      <w:r w:rsidRPr="003A7CDD">
        <w:rPr>
          <w:rFonts w:cstheme="minorHAnsi"/>
          <w:b/>
        </w:rPr>
        <w:t xml:space="preserve"> object I</w:t>
      </w:r>
      <w:ins w:id="202" w:author="Darina" w:date="2023-03-22T13:17:00Z">
        <w:r w:rsidR="00B56CF4">
          <w:rPr>
            <w:rFonts w:cstheme="minorHAnsi"/>
            <w:b/>
          </w:rPr>
          <w:t>D</w:t>
        </w:r>
      </w:ins>
      <w:del w:id="203" w:author="Darina" w:date="2023-03-22T13:17:00Z">
        <w:r w:rsidRPr="003A7CDD" w:rsidDel="00B56CF4">
          <w:rPr>
            <w:rFonts w:cstheme="minorHAnsi"/>
            <w:b/>
          </w:rPr>
          <w:delText>d</w:delText>
        </w:r>
      </w:del>
      <w:r w:rsidRPr="003A7CDD">
        <w:rPr>
          <w:rFonts w:cstheme="minorHAnsi"/>
          <w:b/>
        </w:rPr>
        <w:t xml:space="preserve"> (</w:t>
      </w:r>
      <w:r w:rsidR="009B1099"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 xml:space="preserve">reference to the </w:t>
      </w:r>
      <w:ins w:id="204" w:author="Darina" w:date="2023-03-22T15:10:00Z">
        <w:r w:rsidR="00752935">
          <w:rPr>
            <w:rFonts w:cstheme="minorHAnsi"/>
            <w:b/>
          </w:rPr>
          <w:t>"</w:t>
        </w:r>
      </w:ins>
      <w:r w:rsidRPr="003A7CDD">
        <w:rPr>
          <w:rFonts w:cstheme="minorHAnsi"/>
          <w:b/>
        </w:rPr>
        <w:t>User</w:t>
      </w:r>
      <w:ins w:id="205" w:author="Darina" w:date="2023-03-22T15:10:00Z">
        <w:r w:rsidR="00752935">
          <w:rPr>
            <w:rFonts w:cstheme="minorHAnsi"/>
            <w:b/>
          </w:rPr>
          <w:t>"</w:t>
        </w:r>
      </w:ins>
      <w:r w:rsidRPr="003A7CDD">
        <w:rPr>
          <w:rFonts w:cstheme="minorHAnsi"/>
          <w:b/>
        </w:rPr>
        <w:t xml:space="preserve"> model)</w:t>
      </w:r>
    </w:p>
    <w:p w14:paraId="4EA9E0F1" w14:textId="29E3D3BA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ins w:id="206" w:author="Darina" w:date="2023-03-22T13:18:00Z">
        <w:r w:rsidR="00B56CF4">
          <w:rPr>
            <w:rStyle w:val="jlqj4b"/>
            <w:b/>
            <w:lang w:val="en"/>
          </w:rPr>
          <w:t xml:space="preserve">a </w:t>
        </w:r>
      </w:ins>
      <w:r w:rsidR="00564321">
        <w:rPr>
          <w:rStyle w:val="jlqj4b"/>
          <w:b/>
          <w:lang w:val="en"/>
        </w:rPr>
        <w:t>game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del w:id="207" w:author="Darina" w:date="2023-03-22T13:18:00Z">
        <w:r w:rsidR="00356187" w:rsidRPr="00356187" w:rsidDel="00B56CF4">
          <w:rPr>
            <w:rStyle w:val="jlqj4b"/>
            <w:b/>
            <w:lang w:val="en"/>
          </w:rPr>
          <w:delText>id</w:delText>
        </w:r>
      </w:del>
      <w:ins w:id="208" w:author="Darina" w:date="2023-03-22T13:18:00Z">
        <w:r w:rsidR="00B56CF4">
          <w:rPr>
            <w:rStyle w:val="jlqj4b"/>
            <w:b/>
            <w:lang w:val="en"/>
          </w:rPr>
          <w:t>ID</w:t>
        </w:r>
      </w:ins>
      <w:r>
        <w:rPr>
          <w:rStyle w:val="jlqj4b"/>
          <w:lang w:val="en"/>
        </w:rPr>
        <w:t xml:space="preserve"> is added to th</w:t>
      </w:r>
      <w:ins w:id="209" w:author="Darina" w:date="2023-03-23T09:52:00Z">
        <w:r w:rsidR="0038671A">
          <w:rPr>
            <w:rStyle w:val="jlqj4b"/>
            <w:lang w:val="en"/>
          </w:rPr>
          <w:t>e</w:t>
        </w:r>
      </w:ins>
      <w:del w:id="210" w:author="Darina" w:date="2023-03-23T09:52:00Z">
        <w:r w:rsidDel="0038671A">
          <w:rPr>
            <w:rStyle w:val="jlqj4b"/>
            <w:lang w:val="en"/>
          </w:rPr>
          <w:delText>at</w:delText>
        </w:r>
      </w:del>
      <w:r>
        <w:rPr>
          <w:rStyle w:val="jlqj4b"/>
          <w:lang w:val="en"/>
        </w:rPr>
        <w:t xml:space="preserve"> collection</w:t>
      </w:r>
      <w:r>
        <w:rPr>
          <w:rStyle w:val="jlqj4b"/>
          <w:lang w:val="bg-BG"/>
        </w:rPr>
        <w:t xml:space="preserve"> </w:t>
      </w:r>
      <w:del w:id="211" w:author="Darina" w:date="2023-03-23T09:52:00Z">
        <w:r w:rsidDel="0038671A">
          <w:rPr>
            <w:rStyle w:val="jlqj4b"/>
          </w:rPr>
          <w:delText>(</w:delText>
        </w:r>
      </w:del>
      <w:del w:id="212" w:author="Darina" w:date="2023-03-22T13:19:00Z">
        <w:r w:rsidR="00DA0806" w:rsidDel="00B56CF4">
          <w:rPr>
            <w:rFonts w:cstheme="minorHAnsi"/>
            <w:b/>
            <w:noProof/>
          </w:rPr>
          <w:delText xml:space="preserve">Buy a </w:delText>
        </w:r>
        <w:r w:rsidR="00564321" w:rsidDel="00B56CF4">
          <w:rPr>
            <w:rFonts w:cstheme="minorHAnsi"/>
            <w:b/>
            <w:noProof/>
          </w:rPr>
          <w:delText>games</w:delText>
        </w:r>
      </w:del>
      <w:ins w:id="213" w:author="Darina" w:date="2023-03-22T13:19:00Z">
        <w:r w:rsidR="00B56CF4">
          <w:rPr>
            <w:rFonts w:cstheme="minorHAnsi"/>
            <w:b/>
            <w:noProof/>
          </w:rPr>
          <w:t>boughtBy</w:t>
        </w:r>
      </w:ins>
      <w:del w:id="214" w:author="Darina" w:date="2023-03-23T09:53:00Z">
        <w:r w:rsidDel="0038671A">
          <w:rPr>
            <w:rStyle w:val="jlqj4b"/>
          </w:rPr>
          <w:delText>)</w:delText>
        </w:r>
      </w:del>
      <w:ins w:id="215" w:author="Darina" w:date="2023-03-23T09:53:00Z">
        <w:r w:rsidR="0038671A">
          <w:rPr>
            <w:rStyle w:val="jlqj4b"/>
          </w:rPr>
          <w:t xml:space="preserve"> of the game they bought</w:t>
        </w:r>
      </w:ins>
      <w:ins w:id="216" w:author="Darina" w:date="2023-03-22T13:19:00Z">
        <w:r w:rsidR="00B56CF4">
          <w:rPr>
            <w:rStyle w:val="jlqj4b"/>
          </w:rPr>
          <w:t>.</w:t>
        </w:r>
      </w:ins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23BCB6BD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del w:id="217" w:author="Darina" w:date="2023-03-22T13:20:00Z">
        <w:r w:rsidR="005C2F5F" w:rsidRPr="005C2F5F" w:rsidDel="00B56CF4">
          <w:delText>For logged in users and logged-out users</w:delText>
        </w:r>
      </w:del>
      <w:ins w:id="218" w:author="Darina" w:date="2023-03-22T13:20:00Z">
        <w:r w:rsidR="00B56CF4">
          <w:t>Guests and Logged-in Users</w:t>
        </w:r>
      </w:ins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BFED8DA" w:rsidR="00BA6D91" w:rsidRPr="00ED07E4" w:rsidRDefault="00E92BC1" w:rsidP="00357C76">
      <w:pPr>
        <w:rPr>
          <w:noProof/>
          <w:lang w:eastAsia="bg-BG"/>
          <w:rPrChange w:id="219" w:author="Darina" w:date="2023-03-22T18:17:00Z">
            <w:rPr>
              <w:noProof/>
              <w:lang w:val="bg-BG" w:eastAsia="bg-BG"/>
            </w:rPr>
          </w:rPrChange>
        </w:rPr>
      </w:pPr>
      <w:r>
        <w:rPr>
          <w:rStyle w:val="jlqj4b"/>
          <w:lang w:val="en"/>
        </w:rPr>
        <w:t>Visualize</w:t>
      </w:r>
      <w:ins w:id="220" w:author="Darina" w:date="2023-03-22T13:21:00Z">
        <w:r w:rsidR="00B56CF4">
          <w:rPr>
            <w:rStyle w:val="jlqj4b"/>
            <w:lang w:val="en"/>
          </w:rPr>
          <w:t xml:space="preserve"> the following</w:t>
        </w:r>
      </w:ins>
      <w:r>
        <w:rPr>
          <w:rStyle w:val="jlqj4b"/>
          <w:lang w:val="en"/>
        </w:rPr>
        <w:t xml:space="preserve"> </w:t>
      </w:r>
      <w:r w:rsidR="00E938F2">
        <w:rPr>
          <w:rStyle w:val="jlqj4b"/>
          <w:b/>
          <w:bCs/>
          <w:lang w:val="en"/>
        </w:rPr>
        <w:t xml:space="preserve">static </w:t>
      </w:r>
      <w:commentRangeStart w:id="221"/>
      <w:r w:rsidR="00E938F2">
        <w:rPr>
          <w:rStyle w:val="jlqj4b"/>
          <w:b/>
          <w:bCs/>
          <w:lang w:val="en"/>
        </w:rPr>
        <w:t>home page</w:t>
      </w:r>
      <w:commentRangeEnd w:id="221"/>
      <w:r w:rsidR="00ED07E4">
        <w:rPr>
          <w:rStyle w:val="CommentReference"/>
        </w:rPr>
        <w:commentReference w:id="221"/>
      </w:r>
      <w:del w:id="222" w:author="Darina" w:date="2023-03-22T13:21:00Z">
        <w:r w:rsidR="007246B6" w:rsidDel="00B56CF4">
          <w:rPr>
            <w:rStyle w:val="jlqj4b"/>
            <w:lang w:val="en"/>
          </w:rPr>
          <w:delText>.</w:delText>
        </w:r>
      </w:del>
      <w:ins w:id="223" w:author="Darina" w:date="2023-03-22T13:21:00Z">
        <w:r w:rsidR="00B56CF4">
          <w:rPr>
            <w:rStyle w:val="jlqj4b"/>
            <w:lang w:val="en"/>
          </w:rPr>
          <w:t>:</w:t>
        </w:r>
      </w:ins>
      <w:del w:id="224" w:author="Darina" w:date="2023-03-22T13:20:00Z">
        <w:r w:rsidR="007246B6" w:rsidDel="00B56CF4">
          <w:rPr>
            <w:rStyle w:val="jlqj4b"/>
            <w:lang w:val="en"/>
          </w:rPr>
          <w:delText xml:space="preserve"> </w:delText>
        </w:r>
      </w:del>
    </w:p>
    <w:p w14:paraId="1B0EDDB9" w14:textId="78A6CCD9" w:rsidR="00EB283D" w:rsidRDefault="00B437C3" w:rsidP="00357C76">
      <w:pPr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320D9C9D" wp14:editId="6FCDC346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1E02BB05" w:rsidR="00357C76" w:rsidRPr="00EB283D" w:rsidRDefault="00357C76" w:rsidP="00FE612A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ins w:id="225" w:author="Darina" w:date="2023-03-22T13:21:00Z">
        <w:r w:rsidR="00B56CF4">
          <w:rPr>
            <w:noProof/>
          </w:rPr>
          <w:t>Guests</w:t>
        </w:r>
      </w:ins>
      <w:del w:id="226" w:author="Darina" w:date="2023-03-22T13:21:00Z">
        <w:r w:rsidRPr="00357C76" w:rsidDel="00B56CF4">
          <w:delText>Logged Out User</w:delText>
        </w:r>
      </w:del>
      <w:r w:rsidR="00937138">
        <w:rPr>
          <w:noProof/>
        </w:rPr>
        <w:t>)</w:t>
      </w:r>
    </w:p>
    <w:p w14:paraId="7F0C84A4" w14:textId="25C50256" w:rsidR="00357C76" w:rsidRDefault="0019047F" w:rsidP="00357C76">
      <w:r w:rsidRPr="0019047F">
        <w:rPr>
          <w:b/>
        </w:rPr>
        <w:t xml:space="preserve">Register </w:t>
      </w:r>
      <w:r w:rsidRPr="0019047F">
        <w:t>a user in</w:t>
      </w:r>
      <w:del w:id="227" w:author="Darina" w:date="2023-03-22T13:23:00Z">
        <w:r w:rsidRPr="0019047F" w:rsidDel="00B56CF4">
          <w:delText>side</w:delText>
        </w:r>
      </w:del>
      <w:r w:rsidRPr="0019047F">
        <w:t xml:space="preserve"> the </w:t>
      </w:r>
      <w:del w:id="228" w:author="Darina" w:date="2023-03-22T13:21:00Z">
        <w:r w:rsidR="009B1099" w:rsidDel="00B56CF4">
          <w:delText>D</w:delText>
        </w:r>
      </w:del>
      <w:ins w:id="229" w:author="Darina" w:date="2023-03-22T13:21:00Z">
        <w:r w:rsidR="00B56CF4">
          <w:t>d</w:t>
        </w:r>
      </w:ins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ins w:id="230" w:author="Darina" w:date="2023-03-22T13:21:00Z">
        <w:r w:rsidR="00B56CF4">
          <w:t xml:space="preserve">The </w:t>
        </w:r>
        <w:r w:rsidR="00B56CF4" w:rsidRPr="00B56CF4">
          <w:rPr>
            <w:b/>
            <w:bCs/>
            <w:rPrChange w:id="231" w:author="Darina" w:date="2023-03-22T13:21:00Z">
              <w:rPr/>
            </w:rPrChange>
          </w:rPr>
          <w:t>p</w:t>
        </w:r>
      </w:ins>
      <w:del w:id="232" w:author="Darina" w:date="2023-03-22T13:21:00Z">
        <w:r w:rsidR="00937138" w:rsidRPr="00937138" w:rsidDel="00B56CF4">
          <w:rPr>
            <w:b/>
          </w:rPr>
          <w:delText>P</w:delText>
        </w:r>
      </w:del>
      <w:r w:rsidR="00937138" w:rsidRPr="00937138">
        <w:rPr>
          <w:b/>
        </w:rPr>
        <w:t>assword</w:t>
      </w:r>
      <w:r w:rsidR="00937138" w:rsidRPr="00937138">
        <w:t xml:space="preserve"> inside the </w:t>
      </w:r>
      <w:del w:id="233" w:author="Darina" w:date="2023-03-22T13:22:00Z">
        <w:r w:rsidR="009B1099" w:rsidDel="00B56CF4">
          <w:rPr>
            <w:b/>
          </w:rPr>
          <w:delText>D</w:delText>
        </w:r>
      </w:del>
      <w:ins w:id="234" w:author="Darina" w:date="2023-03-22T13:22:00Z">
        <w:r w:rsidR="00B56CF4">
          <w:rPr>
            <w:b/>
          </w:rPr>
          <w:t>d</w:t>
        </w:r>
      </w:ins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</w:t>
      </w:r>
      <w:ins w:id="235" w:author="Darina" w:date="2023-03-22T13:22:00Z">
        <w:r w:rsidR="00B56CF4">
          <w:t xml:space="preserve">a </w:t>
        </w:r>
      </w:ins>
      <w:r w:rsidRPr="0019047F">
        <w:t xml:space="preserve">successful registration, you should </w:t>
      </w:r>
      <w:r w:rsidRPr="0019047F">
        <w:rPr>
          <w:b/>
        </w:rPr>
        <w:t xml:space="preserve">redirect </w:t>
      </w:r>
      <w:ins w:id="236" w:author="Darina" w:date="2023-03-22T13:22:00Z">
        <w:r w:rsidR="00B56CF4">
          <w:rPr>
            <w:b/>
          </w:rPr>
          <w:t xml:space="preserve">the user </w:t>
        </w:r>
      </w:ins>
      <w:r w:rsidRPr="0019047F">
        <w:t xml:space="preserve">to </w:t>
      </w:r>
      <w:r w:rsidR="00985B5E">
        <w:t xml:space="preserve">the </w:t>
      </w:r>
      <w:del w:id="237" w:author="Darina" w:date="2023-03-22T13:22:00Z">
        <w:r w:rsidRPr="0019047F" w:rsidDel="00B56CF4">
          <w:rPr>
            <w:b/>
          </w:rPr>
          <w:delText>H</w:delText>
        </w:r>
      </w:del>
      <w:ins w:id="238" w:author="Darina" w:date="2023-03-22T13:22:00Z">
        <w:r w:rsidR="00B56CF4">
          <w:rPr>
            <w:b/>
          </w:rPr>
          <w:t>h</w:t>
        </w:r>
      </w:ins>
      <w:r w:rsidRPr="0019047F">
        <w:rPr>
          <w:b/>
        </w:rPr>
        <w:t xml:space="preserve">ome </w:t>
      </w:r>
      <w:commentRangeStart w:id="239"/>
      <w:r w:rsidRPr="0019047F">
        <w:rPr>
          <w:b/>
        </w:rPr>
        <w:t>page</w:t>
      </w:r>
      <w:commentRangeEnd w:id="239"/>
      <w:r w:rsidR="00682034">
        <w:rPr>
          <w:rStyle w:val="CommentReference"/>
        </w:rPr>
        <w:commentReference w:id="239"/>
      </w:r>
      <w:r>
        <w:t>.</w:t>
      </w:r>
    </w:p>
    <w:p w14:paraId="03F98BDB" w14:textId="2703459B" w:rsidR="00937138" w:rsidRPr="00EB283D" w:rsidRDefault="00B437C3" w:rsidP="00357C76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4392120A" wp14:editId="452065A1">
            <wp:extent cx="6626225" cy="3313430"/>
            <wp:effectExtent l="0" t="0" r="3175" b="127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25E99B33" w:rsidR="00357C76" w:rsidRDefault="00357C76" w:rsidP="00FE612A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del w:id="240" w:author="Darina" w:date="2023-03-22T13:22:00Z">
        <w:r w:rsidRPr="00357C76" w:rsidDel="00B56CF4">
          <w:delText>Logged Out User</w:delText>
        </w:r>
      </w:del>
      <w:ins w:id="241" w:author="Darina" w:date="2023-03-22T13:22:00Z">
        <w:r w:rsidR="00B56CF4">
          <w:t>Guests</w:t>
        </w:r>
      </w:ins>
      <w:r w:rsidRPr="00357C76">
        <w:rPr>
          <w:noProof/>
        </w:rPr>
        <w:t>)</w:t>
      </w:r>
    </w:p>
    <w:p w14:paraId="4B83C335" w14:textId="28908566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>Log</w:t>
      </w:r>
      <w:del w:id="242" w:author="Darina" w:date="2023-03-22T13:23:00Z">
        <w:r w:rsidRPr="00A94C93" w:rsidDel="00B56CF4">
          <w:rPr>
            <w:rFonts w:cstheme="minorHAnsi"/>
          </w:rPr>
          <w:delText>ging</w:delText>
        </w:r>
      </w:del>
      <w:r w:rsidRPr="00A94C93">
        <w:rPr>
          <w:rFonts w:cstheme="minorHAnsi"/>
        </w:rPr>
        <w:t xml:space="preserve">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</w:t>
      </w:r>
      <w:ins w:id="243" w:author="Darina" w:date="2023-03-22T13:23:00Z">
        <w:r w:rsidR="00B56CF4">
          <w:t xml:space="preserve">a </w:t>
        </w:r>
      </w:ins>
      <w:r w:rsidR="00F42D5E">
        <w:t xml:space="preserve">successful login, you should </w:t>
      </w:r>
      <w:r w:rsidR="00F42D5E" w:rsidRPr="00632072">
        <w:rPr>
          <w:b/>
        </w:rPr>
        <w:t xml:space="preserve">redirect </w:t>
      </w:r>
      <w:ins w:id="244" w:author="Darina" w:date="2023-03-22T13:24:00Z">
        <w:r w:rsidR="00B56CF4">
          <w:rPr>
            <w:b/>
          </w:rPr>
          <w:t xml:space="preserve">the user </w:t>
        </w:r>
      </w:ins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del w:id="245" w:author="Darina" w:date="2023-03-22T13:23:00Z">
        <w:r w:rsidR="00F42D5E" w:rsidRPr="00632072" w:rsidDel="00B56CF4">
          <w:rPr>
            <w:b/>
          </w:rPr>
          <w:delText>H</w:delText>
        </w:r>
      </w:del>
      <w:ins w:id="246" w:author="Darina" w:date="2023-03-22T13:23:00Z">
        <w:r w:rsidR="00B56CF4">
          <w:rPr>
            <w:b/>
          </w:rPr>
          <w:t>h</w:t>
        </w:r>
      </w:ins>
      <w:r w:rsidR="00F42D5E" w:rsidRPr="00632072">
        <w:rPr>
          <w:b/>
        </w:rPr>
        <w:t xml:space="preserve">ome </w:t>
      </w:r>
      <w:commentRangeStart w:id="247"/>
      <w:r w:rsidR="00F42D5E">
        <w:rPr>
          <w:b/>
        </w:rPr>
        <w:t>page</w:t>
      </w:r>
      <w:commentRangeEnd w:id="247"/>
      <w:r w:rsidR="00682034">
        <w:rPr>
          <w:rStyle w:val="CommentReference"/>
        </w:rPr>
        <w:commentReference w:id="247"/>
      </w:r>
      <w:r w:rsidR="00F42D5E">
        <w:rPr>
          <w:b/>
        </w:rPr>
        <w:t>.</w:t>
      </w:r>
    </w:p>
    <w:p w14:paraId="193C0116" w14:textId="7259BFD9" w:rsidR="00F42D5E" w:rsidRPr="00EB283D" w:rsidRDefault="00B437C3" w:rsidP="00357C76">
      <w:pPr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7821D872" wp14:editId="44E21A63">
            <wp:extent cx="6626225" cy="33134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D60E793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ins w:id="248" w:author="Darina" w:date="2023-03-22T13:24:00Z">
        <w:r w:rsidR="00506EF8">
          <w:rPr>
            <w:rFonts w:cstheme="minorHAnsi"/>
          </w:rPr>
          <w:t>L</w:t>
        </w:r>
      </w:ins>
      <w:del w:id="249" w:author="Darina" w:date="2023-03-22T13:24:00Z">
        <w:r w:rsidRPr="00A94C93" w:rsidDel="00506EF8">
          <w:rPr>
            <w:rFonts w:cstheme="minorHAnsi"/>
          </w:rPr>
          <w:delText>l</w:delText>
        </w:r>
      </w:del>
      <w:r w:rsidRPr="00A94C93">
        <w:rPr>
          <w:rFonts w:cstheme="minorHAnsi"/>
        </w:rPr>
        <w:t>ogged</w:t>
      </w:r>
      <w:ins w:id="250" w:author="Darina" w:date="2023-03-22T13:24:00Z">
        <w:r w:rsidR="00506EF8">
          <w:rPr>
            <w:rFonts w:cstheme="minorHAnsi"/>
          </w:rPr>
          <w:t>-</w:t>
        </w:r>
      </w:ins>
      <w:del w:id="251" w:author="Darina" w:date="2023-03-22T13:24:00Z">
        <w:r w:rsidRPr="00A94C93" w:rsidDel="00506EF8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ins w:id="252" w:author="Darina" w:date="2023-03-22T13:24:00Z">
        <w:r w:rsidR="00506EF8">
          <w:rPr>
            <w:rFonts w:cstheme="minorHAnsi"/>
          </w:rPr>
          <w:t>U</w:t>
        </w:r>
      </w:ins>
      <w:del w:id="253" w:author="Darina" w:date="2023-03-22T13:24:00Z">
        <w:r w:rsidRPr="00A94C93" w:rsidDel="00506EF8">
          <w:rPr>
            <w:rFonts w:cstheme="minorHAnsi"/>
          </w:rPr>
          <w:delText>u</w:delText>
        </w:r>
      </w:del>
      <w:r w:rsidRPr="00A94C93">
        <w:rPr>
          <w:rFonts w:cstheme="minorHAnsi"/>
        </w:rPr>
        <w:t>ser)</w:t>
      </w:r>
    </w:p>
    <w:p w14:paraId="4FFE222E" w14:textId="3CE835E3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del w:id="254" w:author="Darina" w:date="2023-03-22T13:24:00Z">
        <w:r w:rsidDel="00506EF8">
          <w:rPr>
            <w:rFonts w:cstheme="minorHAnsi"/>
            <w:b/>
            <w:bCs/>
          </w:rPr>
          <w:delText>H</w:delText>
        </w:r>
      </w:del>
      <w:ins w:id="255" w:author="Darina" w:date="2023-03-22T13:24:00Z">
        <w:r w:rsidR="00506EF8">
          <w:rPr>
            <w:rFonts w:cstheme="minorHAnsi"/>
            <w:b/>
            <w:bCs/>
          </w:rPr>
          <w:t>h</w:t>
        </w:r>
      </w:ins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626E4961" w14:textId="77C76591" w:rsidR="00817E48" w:rsidRPr="00A94C93" w:rsidRDefault="00B437C3" w:rsidP="00817E48">
      <w:pPr>
        <w:pStyle w:val="Heading4"/>
        <w:rPr>
          <w:rFonts w:cstheme="minorHAnsi"/>
        </w:rPr>
      </w:pPr>
      <w:r>
        <w:t>Game</w:t>
      </w:r>
      <w:del w:id="256" w:author="Darina" w:date="2023-03-22T13:24:00Z">
        <w:r w:rsidDel="00506EF8">
          <w:delText>s</w:delText>
        </w:r>
      </w:del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del w:id="257" w:author="Darina" w:date="2023-03-22T13:24:00Z">
        <w:r w:rsidR="005C2F5F" w:rsidDel="00506EF8">
          <w:rPr>
            <w:rFonts w:cstheme="minorHAnsi"/>
          </w:rPr>
          <w:delText xml:space="preserve">For logged in users and logged </w:delText>
        </w:r>
        <w:r w:rsidR="005C2F5F" w:rsidRPr="005C2F5F" w:rsidDel="00506EF8">
          <w:rPr>
            <w:rFonts w:cstheme="minorHAnsi"/>
          </w:rPr>
          <w:delText>out users</w:delText>
        </w:r>
      </w:del>
      <w:ins w:id="258" w:author="Darina" w:date="2023-03-22T13:24:00Z">
        <w:r w:rsidR="00506EF8">
          <w:rPr>
            <w:rFonts w:cstheme="minorHAnsi"/>
          </w:rPr>
          <w:t>Guests and Logged-in Users</w:t>
        </w:r>
      </w:ins>
      <w:r w:rsidR="00817E48" w:rsidRPr="00A94C93">
        <w:rPr>
          <w:rFonts w:cstheme="minorHAnsi"/>
        </w:rPr>
        <w:t>)</w:t>
      </w:r>
    </w:p>
    <w:p w14:paraId="3C020467" w14:textId="4C81258E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B437C3">
        <w:rPr>
          <w:rStyle w:val="jlqj4b"/>
          <w:lang w:val="en"/>
        </w:rPr>
        <w:t>game code</w:t>
      </w:r>
      <w:del w:id="259" w:author="Darina" w:date="2023-03-22T13:25:00Z">
        <w:r w:rsidR="00B437C3" w:rsidDel="00506EF8">
          <w:rPr>
            <w:rStyle w:val="jlqj4b"/>
            <w:lang w:val="en"/>
          </w:rPr>
          <w:delText>s</w:delText>
        </w:r>
      </w:del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del w:id="260" w:author="Darina" w:date="2023-03-23T09:56:00Z">
        <w:r w:rsidR="0063069C" w:rsidDel="00425A96">
          <w:rPr>
            <w:rStyle w:val="jlqj4b"/>
            <w:lang w:val="en"/>
          </w:rPr>
          <w:delText>informatio</w:delText>
        </w:r>
        <w:r w:rsidR="0063069C" w:rsidDel="00425A96">
          <w:rPr>
            <w:rStyle w:val="jlqj4b"/>
          </w:rPr>
          <w:delText>n</w:delText>
        </w:r>
        <w:r w:rsidDel="00425A96">
          <w:rPr>
            <w:rStyle w:val="jlqj4b"/>
          </w:rPr>
          <w:delText xml:space="preserve"> about </w:delText>
        </w:r>
      </w:del>
      <w:r w:rsidR="000C34AC">
        <w:rPr>
          <w:rStyle w:val="jlqj4b"/>
        </w:rPr>
        <w:t xml:space="preserve">the </w:t>
      </w:r>
      <w:r w:rsidR="00B437C3">
        <w:rPr>
          <w:rStyle w:val="jlqj4b"/>
          <w:b/>
        </w:rPr>
        <w:t>game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B437C3">
        <w:rPr>
          <w:rStyle w:val="jlqj4b"/>
          <w:lang w:val="en"/>
        </w:rPr>
        <w:t xml:space="preserve">the </w:t>
      </w:r>
      <w:r w:rsidR="00B437C3" w:rsidRPr="00B437C3">
        <w:rPr>
          <w:rStyle w:val="jlqj4b"/>
          <w:b/>
          <w:bCs/>
          <w:lang w:val="en"/>
        </w:rPr>
        <w:t>genre</w:t>
      </w:r>
      <w:r w:rsidR="00B437C3">
        <w:rPr>
          <w:rStyle w:val="jlqj4b"/>
          <w:lang w:val="en"/>
        </w:rPr>
        <w:t xml:space="preserve">, the </w:t>
      </w:r>
      <w:r w:rsidR="00B437C3">
        <w:rPr>
          <w:rStyle w:val="jlqj4b"/>
          <w:b/>
          <w:bCs/>
          <w:lang w:val="en"/>
        </w:rPr>
        <w:t>platform</w:t>
      </w:r>
      <w:r w:rsidR="00985B5E" w:rsidRPr="00506EF8">
        <w:rPr>
          <w:rStyle w:val="jlqj4b"/>
          <w:lang w:val="en"/>
          <w:rPrChange w:id="261" w:author="Darina" w:date="2023-03-22T13:25:00Z">
            <w:rPr>
              <w:rStyle w:val="jlqj4b"/>
              <w:b/>
              <w:bCs/>
              <w:lang w:val="en"/>
            </w:rPr>
          </w:rPrChange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B437C3">
        <w:rPr>
          <w:rStyle w:val="jlqj4b"/>
          <w:b/>
          <w:lang w:val="en"/>
        </w:rPr>
        <w:t>game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As in the picture </w:t>
      </w:r>
      <w:commentRangeStart w:id="262"/>
      <w:r>
        <w:rPr>
          <w:rStyle w:val="jlqj4b"/>
          <w:lang w:val="en"/>
        </w:rPr>
        <w:t>below</w:t>
      </w:r>
      <w:commentRangeEnd w:id="262"/>
      <w:r w:rsidR="009E1661">
        <w:rPr>
          <w:rStyle w:val="CommentReference"/>
        </w:rPr>
        <w:commentReference w:id="262"/>
      </w:r>
      <w:r>
        <w:rPr>
          <w:rStyle w:val="jlqj4b"/>
          <w:lang w:val="en"/>
        </w:rPr>
        <w:t>:</w:t>
      </w:r>
    </w:p>
    <w:p w14:paraId="3A8EE340" w14:textId="01F6276B" w:rsidR="00817E48" w:rsidRDefault="00B437C3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B437C3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5B52DD3B" wp14:editId="395766FA">
            <wp:extent cx="6626225" cy="3313430"/>
            <wp:effectExtent l="0" t="0" r="3175" b="127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BD00870" w:rsidR="00B51150" w:rsidRDefault="00506EF8" w:rsidP="00B51150">
      <w:pPr>
        <w:spacing w:line="240" w:lineRule="auto"/>
        <w:rPr>
          <w:rFonts w:cstheme="minorHAnsi"/>
          <w:noProof/>
        </w:rPr>
      </w:pPr>
      <w:ins w:id="263" w:author="Darina" w:date="2023-03-22T13:25:00Z">
        <w:r>
          <w:rPr>
            <w:rFonts w:cstheme="minorHAnsi"/>
            <w:noProof/>
          </w:rPr>
          <w:t xml:space="preserve">The </w:t>
        </w:r>
      </w:ins>
      <w:r w:rsidR="00B51150" w:rsidRPr="00506EF8">
        <w:rPr>
          <w:rFonts w:cstheme="minorHAnsi"/>
          <w:b/>
          <w:bCs/>
          <w:noProof/>
          <w:rPrChange w:id="264" w:author="Darina" w:date="2023-03-22T13:34:00Z">
            <w:rPr>
              <w:rFonts w:cstheme="minorHAnsi"/>
              <w:noProof/>
            </w:rPr>
          </w:rPrChange>
        </w:rPr>
        <w:t>[</w:t>
      </w:r>
      <w:r w:rsidR="00B51150" w:rsidRPr="00506EF8">
        <w:rPr>
          <w:rFonts w:cstheme="minorHAnsi"/>
          <w:b/>
          <w:bCs/>
          <w:noProof/>
        </w:rPr>
        <w:t>Details</w:t>
      </w:r>
      <w:r w:rsidR="00B51150" w:rsidRPr="00506EF8">
        <w:rPr>
          <w:rFonts w:cstheme="minorHAnsi"/>
          <w:b/>
          <w:bCs/>
          <w:noProof/>
          <w:rPrChange w:id="265" w:author="Darina" w:date="2023-03-22T13:34:00Z">
            <w:rPr>
              <w:rFonts w:cstheme="minorHAnsi"/>
              <w:noProof/>
            </w:rPr>
          </w:rPrChange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B437C3">
        <w:rPr>
          <w:rFonts w:cstheme="minorHAnsi"/>
          <w:noProof/>
        </w:rPr>
        <w:t>game</w:t>
      </w:r>
      <w:r w:rsidR="00B51150" w:rsidRPr="00A94C93">
        <w:rPr>
          <w:rFonts w:cstheme="minorHAnsi"/>
          <w:noProof/>
        </w:rPr>
        <w:t>.</w:t>
      </w:r>
    </w:p>
    <w:p w14:paraId="1840D482" w14:textId="62F6E04F" w:rsidR="009156FE" w:rsidRPr="00601A2C" w:rsidRDefault="009156FE" w:rsidP="009156FE">
      <w:pPr>
        <w:rPr>
          <w:b/>
          <w:bCs/>
          <w:lang w:val="bg-BG"/>
          <w:rPrChange w:id="266" w:author="Darina" w:date="2023-03-23T10:26:00Z">
            <w:rPr>
              <w:b/>
              <w:bCs/>
            </w:rPr>
          </w:rPrChange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437C3">
        <w:t>game</w:t>
      </w:r>
      <w:r>
        <w:t xml:space="preserve"> offers</w:t>
      </w:r>
      <w:r w:rsidRPr="00357C76">
        <w:t xml:space="preserve"> in the </w:t>
      </w:r>
      <w:del w:id="267" w:author="Darina" w:date="2023-03-22T13:25:00Z">
        <w:r w:rsidR="009B1099" w:rsidDel="00506EF8">
          <w:delText>D</w:delText>
        </w:r>
      </w:del>
      <w:ins w:id="268" w:author="Darina" w:date="2023-03-22T13:25:00Z">
        <w:r w:rsidR="00506EF8">
          <w:t>d</w:t>
        </w:r>
      </w:ins>
      <w:r w:rsidRPr="00357C76">
        <w:t xml:space="preserve">atabase yet, display </w:t>
      </w:r>
      <w:r w:rsidRPr="00601A2C">
        <w:rPr>
          <w:b/>
          <w:bCs/>
        </w:rPr>
        <w:t>"</w:t>
      </w:r>
      <w:r w:rsidR="00B437C3" w:rsidRPr="00601A2C">
        <w:rPr>
          <w:b/>
          <w:bCs/>
          <w:rPrChange w:id="269" w:author="Darina" w:date="2023-03-23T10:26:00Z">
            <w:rPr>
              <w:rFonts w:ascii="Consolas" w:hAnsi="Consolas"/>
              <w:b/>
              <w:noProof/>
              <w:lang w:val="bg-BG"/>
            </w:rPr>
          </w:rPrChange>
        </w:rPr>
        <w:t xml:space="preserve">There are no </w:t>
      </w:r>
      <w:commentRangeStart w:id="270"/>
      <w:r w:rsidR="00B437C3" w:rsidRPr="00601A2C">
        <w:rPr>
          <w:b/>
          <w:bCs/>
          <w:rPrChange w:id="271" w:author="Darina" w:date="2023-03-23T10:26:00Z">
            <w:rPr>
              <w:rFonts w:ascii="Consolas" w:hAnsi="Consolas"/>
              <w:b/>
              <w:noProof/>
              <w:lang w:val="bg-BG"/>
            </w:rPr>
          </w:rPrChange>
        </w:rPr>
        <w:t>game</w:t>
      </w:r>
      <w:del w:id="272" w:author="Darina" w:date="2023-03-22T13:25:00Z">
        <w:r w:rsidR="00B437C3" w:rsidRPr="00601A2C" w:rsidDel="00506EF8">
          <w:rPr>
            <w:b/>
            <w:bCs/>
            <w:rPrChange w:id="273" w:author="Darina" w:date="2023-03-23T10:26:00Z">
              <w:rPr>
                <w:rFonts w:ascii="Consolas" w:hAnsi="Consolas"/>
                <w:b/>
                <w:noProof/>
              </w:rPr>
            </w:rPrChange>
          </w:rPr>
          <w:delText>s</w:delText>
        </w:r>
      </w:del>
      <w:commentRangeEnd w:id="270"/>
      <w:r w:rsidR="00506EF8" w:rsidRPr="00601A2C">
        <w:rPr>
          <w:b/>
          <w:bCs/>
          <w:rPrChange w:id="274" w:author="Darina" w:date="2023-03-23T10:26:00Z">
            <w:rPr>
              <w:rStyle w:val="CommentReference"/>
            </w:rPr>
          </w:rPrChange>
        </w:rPr>
        <w:commentReference w:id="270"/>
      </w:r>
      <w:r w:rsidR="00B437C3" w:rsidRPr="00601A2C">
        <w:rPr>
          <w:b/>
          <w:bCs/>
          <w:rPrChange w:id="275" w:author="Darina" w:date="2023-03-23T10:26:00Z">
            <w:rPr>
              <w:rFonts w:ascii="Consolas" w:hAnsi="Consolas"/>
              <w:b/>
              <w:noProof/>
              <w:lang w:val="bg-BG"/>
            </w:rPr>
          </w:rPrChange>
        </w:rPr>
        <w:t xml:space="preserve"> offers found!</w:t>
      </w:r>
      <w:r w:rsidRPr="00601A2C">
        <w:rPr>
          <w:b/>
          <w:bCs/>
        </w:rPr>
        <w:t>"</w:t>
      </w:r>
      <w:ins w:id="276" w:author="Darina" w:date="2023-03-23T10:26:00Z">
        <w:r w:rsidR="00601A2C" w:rsidRPr="00601A2C">
          <w:rPr>
            <w:lang w:val="bg-BG"/>
            <w:rPrChange w:id="277" w:author="Darina" w:date="2023-03-23T10:26:00Z">
              <w:rPr>
                <w:b/>
                <w:bCs/>
                <w:lang w:val="bg-BG"/>
              </w:rPr>
            </w:rPrChange>
          </w:rPr>
          <w:t>.</w:t>
        </w:r>
      </w:ins>
    </w:p>
    <w:p w14:paraId="0B40723A" w14:textId="134961E8" w:rsidR="00B51150" w:rsidRPr="00985B5E" w:rsidRDefault="00B437C3" w:rsidP="00357C76">
      <w:pPr>
        <w:rPr>
          <w:rFonts w:ascii="Consolas" w:hAnsi="Consolas"/>
          <w:b/>
          <w:noProof/>
          <w:lang w:val="bg-BG"/>
        </w:rPr>
      </w:pPr>
      <w:r w:rsidRPr="00B437C3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13DAE78" wp14:editId="75A0104C">
            <wp:extent cx="6626225" cy="3313430"/>
            <wp:effectExtent l="0" t="0" r="3175" b="127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432A9054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del w:id="278" w:author="Darina" w:date="2023-03-22T13:26:00Z">
        <w:r w:rsidDel="00506EF8">
          <w:rPr>
            <w:rFonts w:eastAsiaTheme="majorEastAsia" w:cstheme="majorBidi"/>
            <w:b/>
            <w:iCs/>
            <w:color w:val="A34A0D"/>
            <w:sz w:val="28"/>
          </w:rPr>
          <w:delText xml:space="preserve">- </w:delText>
        </w:r>
      </w:del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del w:id="279" w:author="Darina" w:date="2023-03-22T13:26:00Z">
        <w:r w:rsidRPr="004D6C12" w:rsidDel="00506EF8">
          <w:rPr>
            <w:rFonts w:eastAsiaTheme="majorEastAsia" w:cstheme="majorBidi"/>
            <w:b/>
            <w:iCs/>
            <w:noProof/>
            <w:color w:val="A34A0D"/>
            <w:sz w:val="28"/>
          </w:rPr>
          <w:delText>for logged in users and logged out users</w:delText>
        </w:r>
      </w:del>
      <w:ins w:id="280" w:author="Darina" w:date="2023-03-22T13:26:00Z">
        <w:r w:rsidR="00506EF8">
          <w:rPr>
            <w:rFonts w:eastAsiaTheme="majorEastAsia" w:cstheme="majorBidi"/>
            <w:b/>
            <w:iCs/>
            <w:noProof/>
            <w:color w:val="A34A0D"/>
            <w:sz w:val="28"/>
          </w:rPr>
          <w:t>Guests and Logged-in Users</w:t>
        </w:r>
      </w:ins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4C21C88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ins w:id="281" w:author="Darina" w:date="2023-03-22T13:26:00Z">
        <w:r w:rsidR="00506EF8">
          <w:rPr>
            <w:rStyle w:val="jlqj4b"/>
            <w:b/>
            <w:lang w:val="en"/>
          </w:rPr>
          <w:t xml:space="preserve"> the game offer</w:t>
        </w:r>
      </w:ins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ins w:id="282" w:author="Darina" w:date="2023-03-22T13:27:00Z">
        <w:r w:rsidR="00506EF8" w:rsidRPr="00506EF8">
          <w:rPr>
            <w:rStyle w:val="jlqj4b"/>
            <w:b/>
            <w:bCs/>
            <w:lang w:val="en"/>
            <w:rPrChange w:id="283" w:author="Darina" w:date="2023-03-22T13:33:00Z">
              <w:rPr>
                <w:rStyle w:val="jlqj4b"/>
                <w:lang w:val="en"/>
              </w:rPr>
            </w:rPrChange>
          </w:rPr>
          <w:t>[</w:t>
        </w:r>
      </w:ins>
      <w:r w:rsidRPr="00506EF8">
        <w:rPr>
          <w:rStyle w:val="jlqj4b"/>
          <w:b/>
          <w:bCs/>
          <w:lang w:val="en"/>
        </w:rPr>
        <w:t>Details</w:t>
      </w:r>
      <w:ins w:id="284" w:author="Darina" w:date="2023-03-22T13:27:00Z">
        <w:r w:rsidR="00506EF8" w:rsidRPr="00506EF8">
          <w:rPr>
            <w:rStyle w:val="jlqj4b"/>
            <w:b/>
            <w:bCs/>
            <w:lang w:val="en"/>
          </w:rPr>
          <w:t>]</w:t>
        </w:r>
      </w:ins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del w:id="285" w:author="Darina" w:date="2023-03-22T13:30:00Z">
        <w:r w:rsidR="00985B5E" w:rsidDel="00506EF8">
          <w:rPr>
            <w:rStyle w:val="jlqj4b"/>
            <w:lang w:val="en"/>
          </w:rPr>
          <w:delText>crypto</w:delText>
        </w:r>
        <w:r w:rsidDel="00506EF8">
          <w:rPr>
            <w:rStyle w:val="jlqj4b"/>
            <w:lang w:val="en"/>
          </w:rPr>
          <w:delText xml:space="preserve"> </w:delText>
        </w:r>
      </w:del>
      <w:ins w:id="286" w:author="Darina" w:date="2023-03-22T13:30:00Z">
        <w:r w:rsidR="00506EF8">
          <w:rPr>
            <w:rStyle w:val="jlqj4b"/>
            <w:lang w:val="en"/>
          </w:rPr>
          <w:t xml:space="preserve">game </w:t>
        </w:r>
      </w:ins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BA637D">
        <w:rPr>
          <w:rStyle w:val="jlqj4b"/>
          <w:lang w:val="en"/>
        </w:rPr>
        <w:t>game</w:t>
      </w:r>
      <w:r>
        <w:rPr>
          <w:rStyle w:val="jlqj4b"/>
          <w:lang w:val="en"/>
        </w:rPr>
        <w:t xml:space="preserve"> offer, the </w:t>
      </w:r>
      <w:ins w:id="287" w:author="Darina" w:date="2023-03-22T13:31:00Z">
        <w:r w:rsidR="00506EF8" w:rsidRPr="00506EF8">
          <w:rPr>
            <w:rStyle w:val="jlqj4b"/>
            <w:b/>
            <w:bCs/>
            <w:lang w:val="en"/>
            <w:rPrChange w:id="288" w:author="Darina" w:date="2023-03-22T13:33:00Z">
              <w:rPr>
                <w:rStyle w:val="jlqj4b"/>
                <w:lang w:val="en"/>
              </w:rPr>
            </w:rPrChange>
          </w:rPr>
          <w:t>[</w:t>
        </w:r>
      </w:ins>
      <w:r w:rsidRPr="00506EF8">
        <w:rPr>
          <w:rStyle w:val="jlqj4b"/>
          <w:b/>
          <w:bCs/>
          <w:lang w:val="en"/>
        </w:rPr>
        <w:t>Edit</w:t>
      </w:r>
      <w:ins w:id="289" w:author="Darina" w:date="2023-03-22T13:31:00Z">
        <w:r w:rsidR="00506EF8" w:rsidRPr="00506EF8">
          <w:rPr>
            <w:rStyle w:val="jlqj4b"/>
            <w:b/>
            <w:bCs/>
            <w:lang w:val="en"/>
          </w:rPr>
          <w:t>]</w:t>
        </w:r>
      </w:ins>
      <w:r>
        <w:rPr>
          <w:rStyle w:val="jlqj4b"/>
          <w:lang w:val="en"/>
        </w:rPr>
        <w:t xml:space="preserve"> and </w:t>
      </w:r>
      <w:ins w:id="290" w:author="Darina" w:date="2023-03-22T13:31:00Z">
        <w:r w:rsidR="00506EF8" w:rsidRPr="00506EF8">
          <w:rPr>
            <w:rStyle w:val="jlqj4b"/>
            <w:b/>
            <w:bCs/>
            <w:lang w:val="en"/>
            <w:rPrChange w:id="291" w:author="Darina" w:date="2023-03-22T13:33:00Z">
              <w:rPr>
                <w:rStyle w:val="jlqj4b"/>
                <w:lang w:val="en"/>
              </w:rPr>
            </w:rPrChange>
          </w:rPr>
          <w:t>[</w:t>
        </w:r>
      </w:ins>
      <w:r w:rsidRPr="00506EF8">
        <w:rPr>
          <w:rStyle w:val="jlqj4b"/>
          <w:b/>
          <w:bCs/>
          <w:lang w:val="en"/>
        </w:rPr>
        <w:t>Delete</w:t>
      </w:r>
      <w:ins w:id="292" w:author="Darina" w:date="2023-03-22T13:31:00Z">
        <w:r w:rsidR="00506EF8" w:rsidRPr="00506EF8">
          <w:rPr>
            <w:rStyle w:val="jlqj4b"/>
            <w:b/>
            <w:bCs/>
            <w:lang w:val="en"/>
          </w:rPr>
          <w:t>]</w:t>
        </w:r>
      </w:ins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1B7434FF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BA637D">
        <w:rPr>
          <w:rFonts w:cstheme="minorHAnsi"/>
        </w:rPr>
        <w:t>game</w:t>
      </w:r>
      <w:r w:rsidR="004D6C12" w:rsidRPr="00A94C93">
        <w:rPr>
          <w:rFonts w:cstheme="minorHAnsi"/>
        </w:rPr>
        <w:t>:</w:t>
      </w:r>
    </w:p>
    <w:p w14:paraId="6F0155B7" w14:textId="1025E33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93" w:author="Darina" w:date="2023-03-22T13:31:00Z">
        <w:r w:rsidDel="00506EF8">
          <w:rPr>
            <w:rFonts w:cstheme="minorHAnsi"/>
            <w:b/>
          </w:rPr>
          <w:delText>N</w:delText>
        </w:r>
      </w:del>
      <w:ins w:id="294" w:author="Darina" w:date="2023-03-22T13:31:00Z">
        <w:r w:rsidR="00506EF8">
          <w:rPr>
            <w:rFonts w:cstheme="minorHAnsi"/>
            <w:b/>
          </w:rPr>
          <w:t>n</w:t>
        </w:r>
      </w:ins>
      <w:r>
        <w:rPr>
          <w:rFonts w:cstheme="minorHAnsi"/>
          <w:b/>
        </w:rPr>
        <w:t>ame</w:t>
      </w:r>
    </w:p>
    <w:p w14:paraId="5B7256FF" w14:textId="5EE0AB9B" w:rsidR="00985B5E" w:rsidRDefault="00BA637D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95" w:author="Darina" w:date="2023-03-22T13:31:00Z">
        <w:r w:rsidDel="00506EF8">
          <w:rPr>
            <w:rFonts w:cstheme="minorHAnsi"/>
            <w:b/>
          </w:rPr>
          <w:delText>P</w:delText>
        </w:r>
      </w:del>
      <w:proofErr w:type="spellStart"/>
      <w:ins w:id="296" w:author="Darina" w:date="2023-03-22T13:31:00Z">
        <w:r w:rsidR="00506EF8">
          <w:rPr>
            <w:rFonts w:cstheme="minorHAnsi"/>
            <w:b/>
          </w:rPr>
          <w:t>p</w:t>
        </w:r>
      </w:ins>
      <w:r>
        <w:rPr>
          <w:rFonts w:cstheme="minorHAnsi"/>
          <w:b/>
        </w:rPr>
        <w:t>latfrom</w:t>
      </w:r>
      <w:proofErr w:type="spellEnd"/>
    </w:p>
    <w:p w14:paraId="6794E7CA" w14:textId="0A0AF107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97" w:author="Darina" w:date="2023-03-22T13:31:00Z">
        <w:r w:rsidDel="00506EF8">
          <w:rPr>
            <w:rFonts w:cstheme="minorHAnsi"/>
            <w:b/>
          </w:rPr>
          <w:delText>P</w:delText>
        </w:r>
      </w:del>
      <w:ins w:id="298" w:author="Darina" w:date="2023-03-22T13:31:00Z">
        <w:r w:rsidR="00506EF8">
          <w:rPr>
            <w:rFonts w:cstheme="minorHAnsi"/>
            <w:b/>
          </w:rPr>
          <w:t>p</w:t>
        </w:r>
      </w:ins>
      <w:r>
        <w:rPr>
          <w:rFonts w:cstheme="minorHAnsi"/>
          <w:b/>
        </w:rPr>
        <w:t>rice</w:t>
      </w:r>
    </w:p>
    <w:p w14:paraId="3DA2F546" w14:textId="02D354E5" w:rsidR="00BA637D" w:rsidRDefault="00BA637D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299" w:author="Darina" w:date="2023-03-22T13:31:00Z">
        <w:r w:rsidDel="00506EF8">
          <w:rPr>
            <w:rFonts w:cstheme="minorHAnsi"/>
            <w:b/>
          </w:rPr>
          <w:delText>G</w:delText>
        </w:r>
      </w:del>
      <w:ins w:id="300" w:author="Darina" w:date="2023-03-22T13:31:00Z">
        <w:r w:rsidR="00506EF8">
          <w:rPr>
            <w:rFonts w:cstheme="minorHAnsi"/>
            <w:b/>
          </w:rPr>
          <w:t>g</w:t>
        </w:r>
      </w:ins>
      <w:r>
        <w:rPr>
          <w:rFonts w:cstheme="minorHAnsi"/>
          <w:b/>
        </w:rPr>
        <w:t>enre</w:t>
      </w:r>
    </w:p>
    <w:p w14:paraId="0B22BF7F" w14:textId="3C44A2F9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del w:id="301" w:author="Darina" w:date="2023-03-22T13:31:00Z">
        <w:r w:rsidDel="00506EF8">
          <w:rPr>
            <w:rFonts w:cstheme="minorHAnsi"/>
            <w:b/>
          </w:rPr>
          <w:delText>D</w:delText>
        </w:r>
      </w:del>
      <w:ins w:id="302" w:author="Darina" w:date="2023-03-22T13:31:00Z">
        <w:r w:rsidR="00506EF8">
          <w:rPr>
            <w:rFonts w:cstheme="minorHAnsi"/>
            <w:b/>
          </w:rPr>
          <w:t>d</w:t>
        </w:r>
      </w:ins>
      <w:r>
        <w:rPr>
          <w:rFonts w:cstheme="minorHAnsi"/>
          <w:b/>
        </w:rPr>
        <w:t>escription</w:t>
      </w:r>
    </w:p>
    <w:p w14:paraId="00873807" w14:textId="24E3167D" w:rsidR="00AE62F0" w:rsidRPr="00425A96" w:rsidRDefault="004D6C12" w:rsidP="00425A96">
      <w:pPr>
        <w:rPr>
          <w:rFonts w:cstheme="minorHAnsi"/>
          <w:b/>
          <w:bCs/>
        </w:rPr>
        <w:pPrChange w:id="303" w:author="Darina" w:date="2023-03-23T09:58:00Z">
          <w:pPr>
            <w:pStyle w:val="ListParagraph"/>
            <w:numPr>
              <w:numId w:val="48"/>
            </w:numPr>
            <w:ind w:hanging="360"/>
          </w:pPr>
        </w:pPrChange>
      </w:pPr>
      <w:del w:id="304" w:author="Darina" w:date="2023-03-22T13:31:00Z">
        <w:r w:rsidRPr="00425A96" w:rsidDel="00506EF8">
          <w:rPr>
            <w:rFonts w:cstheme="minorHAnsi"/>
            <w:b/>
            <w:bCs/>
          </w:rPr>
          <w:delText>B</w:delText>
        </w:r>
      </w:del>
      <w:ins w:id="305" w:author="Darina" w:date="2023-03-23T09:58:00Z">
        <w:r w:rsidR="00425A96">
          <w:rPr>
            <w:rFonts w:cstheme="minorHAnsi"/>
            <w:b/>
            <w:bCs/>
          </w:rPr>
          <w:t>B</w:t>
        </w:r>
      </w:ins>
      <w:r w:rsidRPr="00425A96">
        <w:rPr>
          <w:rFonts w:cstheme="minorHAnsi"/>
          <w:b/>
          <w:bCs/>
        </w:rPr>
        <w:t>uttons</w:t>
      </w:r>
      <w:ins w:id="306" w:author="Darina" w:date="2023-03-23T09:58:00Z">
        <w:r w:rsidR="00425A96" w:rsidRPr="00425A96">
          <w:rPr>
            <w:rFonts w:cstheme="minorHAnsi"/>
            <w:rPrChange w:id="307" w:author="Darina" w:date="2023-03-23T09:58:00Z">
              <w:rPr>
                <w:rFonts w:cstheme="minorHAnsi"/>
                <w:b/>
                <w:bCs/>
              </w:rPr>
            </w:rPrChange>
          </w:rPr>
          <w:t>:</w:t>
        </w:r>
      </w:ins>
      <w:r w:rsidRPr="00425A96">
        <w:rPr>
          <w:rFonts w:cstheme="minorHAnsi"/>
          <w:b/>
          <w:bCs/>
        </w:rPr>
        <w:t xml:space="preserve"> </w:t>
      </w:r>
      <w:del w:id="308" w:author="Darina" w:date="2023-03-23T09:58:00Z">
        <w:r w:rsidRPr="00425A96" w:rsidDel="00425A96">
          <w:rPr>
            <w:rFonts w:cstheme="minorHAnsi"/>
          </w:rPr>
          <w:delText>(</w:delText>
        </w:r>
      </w:del>
      <w:ins w:id="309" w:author="Darina" w:date="2023-03-22T13:31:00Z">
        <w:r w:rsidR="00506EF8" w:rsidRPr="00425A96">
          <w:rPr>
            <w:rFonts w:cstheme="minorHAnsi"/>
          </w:rPr>
          <w:t>d</w:t>
        </w:r>
      </w:ins>
      <w:del w:id="310" w:author="Darina" w:date="2023-03-22T13:31:00Z">
        <w:r w:rsidRPr="00425A96" w:rsidDel="00506EF8">
          <w:rPr>
            <w:rFonts w:cstheme="minorHAnsi"/>
          </w:rPr>
          <w:delText>D</w:delText>
        </w:r>
      </w:del>
      <w:r w:rsidRPr="00425A96">
        <w:rPr>
          <w:rFonts w:cstheme="minorHAnsi"/>
        </w:rPr>
        <w:t>epending</w:t>
      </w:r>
      <w:r w:rsidR="00985B5E" w:rsidRPr="00425A96">
        <w:rPr>
          <w:rFonts w:cstheme="minorHAnsi"/>
        </w:rPr>
        <w:t xml:space="preserve"> on</w:t>
      </w:r>
      <w:r w:rsidRPr="00425A96">
        <w:rPr>
          <w:rFonts w:cstheme="minorHAnsi"/>
        </w:rPr>
        <w:t xml:space="preserve"> the status of the currently logged</w:t>
      </w:r>
      <w:ins w:id="311" w:author="Darina" w:date="2023-03-22T13:32:00Z">
        <w:r w:rsidR="00506EF8" w:rsidRPr="00425A96">
          <w:rPr>
            <w:rFonts w:cstheme="minorHAnsi"/>
          </w:rPr>
          <w:t>-</w:t>
        </w:r>
      </w:ins>
      <w:del w:id="312" w:author="Darina" w:date="2023-03-22T13:31:00Z">
        <w:r w:rsidRPr="00425A96" w:rsidDel="00506EF8">
          <w:rPr>
            <w:rFonts w:cstheme="minorHAnsi"/>
          </w:rPr>
          <w:delText xml:space="preserve"> </w:delText>
        </w:r>
      </w:del>
      <w:r w:rsidRPr="00425A96">
        <w:rPr>
          <w:rFonts w:cstheme="minorHAnsi"/>
        </w:rPr>
        <w:t>in user</w:t>
      </w:r>
      <w:del w:id="313" w:author="Darina" w:date="2023-03-23T09:58:00Z">
        <w:r w:rsidRPr="00425A96" w:rsidDel="00425A96">
          <w:rPr>
            <w:rFonts w:cstheme="minorHAnsi"/>
          </w:rPr>
          <w:delText>)</w:delText>
        </w:r>
      </w:del>
      <w:ins w:id="314" w:author="Darina" w:date="2023-03-22T13:32:00Z">
        <w:r w:rsidR="00506EF8" w:rsidRPr="00425A96">
          <w:rPr>
            <w:rFonts w:cstheme="minorHAnsi"/>
          </w:rPr>
          <w:t>.</w:t>
        </w:r>
      </w:ins>
    </w:p>
    <w:p w14:paraId="5E7D1578" w14:textId="49FA88C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del w:id="315" w:author="Darina" w:date="2023-03-22T13:32:00Z">
        <w:r w:rsidRPr="00A94C93" w:rsidDel="00506EF8">
          <w:rPr>
            <w:rFonts w:cstheme="minorHAnsi"/>
          </w:rPr>
          <w:delText>logged out user</w:delText>
        </w:r>
        <w:r w:rsidDel="00506EF8">
          <w:rPr>
            <w:rFonts w:cstheme="minorHAnsi"/>
          </w:rPr>
          <w:delText>s</w:delText>
        </w:r>
      </w:del>
      <w:ins w:id="316" w:author="Darina" w:date="2023-03-22T13:32:00Z">
        <w:r w:rsidR="00506EF8">
          <w:rPr>
            <w:rFonts w:cstheme="minorHAnsi"/>
          </w:rPr>
          <w:t>Guests</w:t>
        </w:r>
      </w:ins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051485FE" w:rsidR="00640BE4" w:rsidRDefault="00F0341E" w:rsidP="00E83C82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7F6508D5" wp14:editId="159425AC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2749C052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del w:id="317" w:author="Darina" w:date="2023-03-22T13:33:00Z">
        <w:r w:rsidRPr="00A94C93" w:rsidDel="00506EF8">
          <w:rPr>
            <w:rFonts w:cstheme="minorHAnsi"/>
          </w:rPr>
          <w:delText>l</w:delText>
        </w:r>
      </w:del>
      <w:ins w:id="318" w:author="Darina" w:date="2023-03-22T13:33:00Z">
        <w:r w:rsidR="00506EF8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319" w:author="Darina" w:date="2023-03-22T13:33:00Z">
        <w:r w:rsidR="00506EF8">
          <w:rPr>
            <w:rFonts w:cstheme="minorHAnsi"/>
          </w:rPr>
          <w:t>-</w:t>
        </w:r>
      </w:ins>
      <w:del w:id="320" w:author="Darina" w:date="2023-03-22T13:33:00Z">
        <w:r w:rsidRPr="00A94C93" w:rsidDel="00506EF8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del w:id="321" w:author="Darina" w:date="2023-03-22T13:33:00Z">
        <w:r w:rsidRPr="00A94C93" w:rsidDel="00506EF8">
          <w:rPr>
            <w:rFonts w:cstheme="minorHAnsi"/>
          </w:rPr>
          <w:delText>u</w:delText>
        </w:r>
      </w:del>
      <w:ins w:id="322" w:author="Darina" w:date="2023-03-22T13:33:00Z">
        <w:r w:rsidR="00506EF8">
          <w:rPr>
            <w:rFonts w:cstheme="minorHAnsi"/>
          </w:rPr>
          <w:t>U</w:t>
        </w:r>
      </w:ins>
      <w:r w:rsidRPr="00A94C93">
        <w:rPr>
          <w:rFonts w:cstheme="minorHAnsi"/>
        </w:rPr>
        <w:t>ser</w:t>
      </w:r>
      <w:ins w:id="323" w:author="Darina" w:date="2023-03-23T09:59:00Z">
        <w:r w:rsidR="00425A96">
          <w:rPr>
            <w:rFonts w:cstheme="minorHAnsi"/>
          </w:rPr>
          <w:t>,</w:t>
        </w:r>
      </w:ins>
      <w:del w:id="324" w:author="Darina" w:date="2023-03-23T09:59:00Z">
        <w:r w:rsidR="00836997" w:rsidDel="00425A96">
          <w:rPr>
            <w:rFonts w:cstheme="minorHAnsi"/>
          </w:rPr>
          <w:delText xml:space="preserve"> and</w:delText>
        </w:r>
      </w:del>
      <w:r w:rsidR="00836997">
        <w:rPr>
          <w:rFonts w:cstheme="minorHAnsi"/>
        </w:rPr>
        <w:t xml:space="preserve"> </w:t>
      </w:r>
      <w:ins w:id="325" w:author="Darina" w:date="2023-03-23T09:59:00Z">
        <w:r w:rsidR="00425A96">
          <w:rPr>
            <w:rFonts w:cstheme="minorHAnsi"/>
          </w:rPr>
          <w:t>Owner</w:t>
        </w:r>
      </w:ins>
      <w:del w:id="326" w:author="Darina" w:date="2023-03-22T13:33:00Z">
        <w:r w:rsidR="00836997" w:rsidDel="00506EF8">
          <w:rPr>
            <w:rFonts w:cstheme="minorHAnsi"/>
          </w:rPr>
          <w:delText>c</w:delText>
        </w:r>
      </w:del>
      <w:del w:id="327" w:author="Darina" w:date="2023-03-23T09:59:00Z">
        <w:r w:rsidR="00836997" w:rsidDel="00425A96">
          <w:rPr>
            <w:rFonts w:cstheme="minorHAnsi"/>
          </w:rPr>
          <w:delText>reator</w:delText>
        </w:r>
      </w:del>
      <w:r w:rsidR="00836997">
        <w:rPr>
          <w:rFonts w:cstheme="minorHAnsi"/>
        </w:rPr>
        <w:t xml:space="preserve"> of the </w:t>
      </w:r>
      <w:del w:id="328" w:author="Darina" w:date="2023-03-22T13:33:00Z">
        <w:r w:rsidR="00836997" w:rsidDel="00506EF8">
          <w:rPr>
            <w:rFonts w:cstheme="minorHAnsi"/>
          </w:rPr>
          <w:delText>c</w:delText>
        </w:r>
      </w:del>
      <w:ins w:id="329" w:author="Darina" w:date="2023-03-22T13:33:00Z">
        <w:r w:rsidR="00506EF8">
          <w:rPr>
            <w:rFonts w:cstheme="minorHAnsi"/>
          </w:rPr>
          <w:t>C</w:t>
        </w:r>
      </w:ins>
      <w:r w:rsidR="00836997">
        <w:rPr>
          <w:rFonts w:cstheme="minorHAnsi"/>
        </w:rPr>
        <w:t xml:space="preserve">urrent </w:t>
      </w:r>
      <w:del w:id="330" w:author="Darina" w:date="2023-03-22T13:33:00Z">
        <w:r w:rsidR="00836997" w:rsidDel="00506EF8">
          <w:rPr>
            <w:rFonts w:cstheme="minorHAnsi"/>
          </w:rPr>
          <w:delText>o</w:delText>
        </w:r>
      </w:del>
      <w:ins w:id="331" w:author="Darina" w:date="2023-03-22T13:33:00Z">
        <w:r w:rsidR="00506EF8">
          <w:rPr>
            <w:rFonts w:cstheme="minorHAnsi"/>
          </w:rPr>
          <w:t>O</w:t>
        </w:r>
      </w:ins>
      <w:r w:rsidR="00836997">
        <w:rPr>
          <w:rFonts w:cstheme="minorHAnsi"/>
        </w:rPr>
        <w:t>ffer</w:t>
      </w:r>
      <w:r>
        <w:rPr>
          <w:rFonts w:cstheme="minorHAnsi"/>
        </w:rPr>
        <w:t>)</w:t>
      </w:r>
    </w:p>
    <w:p w14:paraId="54982E69" w14:textId="6FF11FC3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F0341E"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</w:t>
      </w:r>
      <w:del w:id="332" w:author="Darina" w:date="2023-03-22T13:35:00Z">
        <w:r w:rsidDel="00221D9A">
          <w:rPr>
            <w:rStyle w:val="jlqj4b"/>
            <w:lang w:val="en"/>
          </w:rPr>
          <w:delText xml:space="preserve">he </w:delText>
        </w:r>
      </w:del>
      <w:ins w:id="333" w:author="Darina" w:date="2023-03-22T13:35:00Z">
        <w:r w:rsidR="00221D9A">
          <w:rPr>
            <w:rStyle w:val="jlqj4b"/>
            <w:lang w:val="en"/>
          </w:rPr>
          <w:t xml:space="preserve">they </w:t>
        </w:r>
      </w:ins>
      <w:r>
        <w:rPr>
          <w:rStyle w:val="jlqj4b"/>
          <w:lang w:val="en"/>
        </w:rPr>
        <w:t xml:space="preserve">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5AD9CD03" w:rsidR="005D3F4B" w:rsidRDefault="00F0341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709ACC25" wp14:editId="6D81C563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03FCF8AE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del w:id="334" w:author="Darina" w:date="2023-03-22T13:35:00Z">
        <w:r w:rsidRPr="00A94C93" w:rsidDel="00221D9A">
          <w:rPr>
            <w:rFonts w:cstheme="minorHAnsi"/>
          </w:rPr>
          <w:delText>l</w:delText>
        </w:r>
      </w:del>
      <w:ins w:id="335" w:author="Darina" w:date="2023-03-22T13:35:00Z">
        <w:r w:rsidR="00221D9A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336" w:author="Darina" w:date="2023-03-22T13:35:00Z">
        <w:r w:rsidR="00221D9A">
          <w:rPr>
            <w:rFonts w:cstheme="minorHAnsi"/>
          </w:rPr>
          <w:t>-</w:t>
        </w:r>
      </w:ins>
      <w:del w:id="337" w:author="Darina" w:date="2023-03-22T13:35:00Z">
        <w:r w:rsidRPr="00A94C93" w:rsidDel="00221D9A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ins w:id="338" w:author="Darina" w:date="2023-03-22T13:35:00Z">
        <w:r w:rsidR="00221D9A">
          <w:rPr>
            <w:rFonts w:cstheme="minorHAnsi"/>
          </w:rPr>
          <w:t>U</w:t>
        </w:r>
      </w:ins>
      <w:del w:id="339" w:author="Darina" w:date="2023-03-22T13:35:00Z">
        <w:r w:rsidRPr="00A94C93" w:rsidDel="00221D9A">
          <w:rPr>
            <w:rFonts w:cstheme="minorHAnsi"/>
          </w:rPr>
          <w:delText>u</w:delText>
        </w:r>
      </w:del>
      <w:r w:rsidRPr="00A94C93">
        <w:rPr>
          <w:rFonts w:cstheme="minorHAnsi"/>
        </w:rPr>
        <w:t>ser</w:t>
      </w:r>
      <w:ins w:id="340" w:author="Darina" w:date="2023-03-22T13:36:00Z">
        <w:r w:rsidR="00221D9A">
          <w:rPr>
            <w:rFonts w:cstheme="minorHAnsi"/>
          </w:rPr>
          <w:t>,</w:t>
        </w:r>
      </w:ins>
      <w:r w:rsidR="00830D44">
        <w:rPr>
          <w:rFonts w:cstheme="minorHAnsi"/>
        </w:rPr>
        <w:t xml:space="preserve"> </w:t>
      </w:r>
      <w:ins w:id="341" w:author="Darina" w:date="2023-03-22T13:36:00Z">
        <w:r w:rsidR="00221D9A">
          <w:rPr>
            <w:rFonts w:cstheme="minorHAnsi"/>
          </w:rPr>
          <w:t xml:space="preserve">NOT </w:t>
        </w:r>
      </w:ins>
      <w:ins w:id="342" w:author="Darina" w:date="2023-03-22T13:50:00Z">
        <w:r w:rsidR="003836C2">
          <w:rPr>
            <w:rFonts w:cstheme="minorHAnsi"/>
          </w:rPr>
          <w:t>Owner</w:t>
        </w:r>
      </w:ins>
      <w:del w:id="343" w:author="Darina" w:date="2023-03-22T13:36:00Z">
        <w:r w:rsidR="00F0341E" w:rsidDel="00221D9A">
          <w:rPr>
            <w:rFonts w:cstheme="minorHAnsi"/>
          </w:rPr>
          <w:delText>and no c</w:delText>
        </w:r>
      </w:del>
      <w:del w:id="344" w:author="Darina" w:date="2023-03-22T13:50:00Z">
        <w:r w:rsidR="00F0341E" w:rsidDel="003836C2">
          <w:rPr>
            <w:rFonts w:cstheme="minorHAnsi"/>
          </w:rPr>
          <w:delText>reator</w:delText>
        </w:r>
      </w:del>
      <w:r w:rsidR="00F0341E">
        <w:rPr>
          <w:rFonts w:cstheme="minorHAnsi"/>
        </w:rPr>
        <w:t xml:space="preserve"> of the </w:t>
      </w:r>
      <w:del w:id="345" w:author="Darina" w:date="2023-03-22T13:36:00Z">
        <w:r w:rsidR="00F0341E" w:rsidDel="00221D9A">
          <w:rPr>
            <w:rFonts w:cstheme="minorHAnsi"/>
          </w:rPr>
          <w:delText>c</w:delText>
        </w:r>
      </w:del>
      <w:ins w:id="346" w:author="Darina" w:date="2023-03-22T13:36:00Z">
        <w:r w:rsidR="00221D9A">
          <w:rPr>
            <w:rFonts w:cstheme="minorHAnsi"/>
          </w:rPr>
          <w:t>C</w:t>
        </w:r>
      </w:ins>
      <w:r w:rsidR="00F0341E">
        <w:rPr>
          <w:rFonts w:cstheme="minorHAnsi"/>
        </w:rPr>
        <w:t xml:space="preserve">urrent </w:t>
      </w:r>
      <w:del w:id="347" w:author="Darina" w:date="2023-03-22T13:36:00Z">
        <w:r w:rsidR="00F0341E" w:rsidDel="00221D9A">
          <w:rPr>
            <w:rFonts w:cstheme="minorHAnsi"/>
          </w:rPr>
          <w:delText>o</w:delText>
        </w:r>
      </w:del>
      <w:ins w:id="348" w:author="Darina" w:date="2023-03-22T13:36:00Z">
        <w:r w:rsidR="00221D9A">
          <w:rPr>
            <w:rFonts w:cstheme="minorHAnsi"/>
          </w:rPr>
          <w:t>O</w:t>
        </w:r>
      </w:ins>
      <w:r w:rsidR="00F0341E">
        <w:rPr>
          <w:rFonts w:cstheme="minorHAnsi"/>
        </w:rPr>
        <w:t>ffer</w:t>
      </w:r>
      <w:r w:rsidRPr="006C561A">
        <w:rPr>
          <w:rFonts w:cstheme="minorHAnsi"/>
        </w:rPr>
        <w:t>)</w:t>
      </w:r>
    </w:p>
    <w:p w14:paraId="3BE37F4D" w14:textId="11C8B13A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</w:t>
      </w:r>
      <w:del w:id="349" w:author="Darina" w:date="2023-03-22T13:36:00Z">
        <w:r w:rsidDel="00221D9A">
          <w:rPr>
            <w:rStyle w:val="jlqj4b"/>
            <w:lang w:val="en"/>
          </w:rPr>
          <w:delText xml:space="preserve">a user who is not </w:delText>
        </w:r>
      </w:del>
      <w:r>
        <w:rPr>
          <w:rStyle w:val="jlqj4b"/>
          <w:lang w:val="en"/>
        </w:rPr>
        <w:t>the creator</w:t>
      </w:r>
      <w:ins w:id="350" w:author="Darina" w:date="2023-03-22T13:37:00Z">
        <w:r w:rsidR="00221D9A">
          <w:rPr>
            <w:rStyle w:val="jlqj4b"/>
            <w:lang w:val="en"/>
          </w:rPr>
          <w:t>)</w:t>
        </w:r>
      </w:ins>
      <w:r>
        <w:rPr>
          <w:rStyle w:val="jlqj4b"/>
          <w:lang w:val="en"/>
        </w:rPr>
        <w:t xml:space="preserve"> of th</w:t>
      </w:r>
      <w:del w:id="351" w:author="Darina" w:date="2023-03-22T13:37:00Z">
        <w:r w:rsidDel="00221D9A">
          <w:rPr>
            <w:rStyle w:val="jlqj4b"/>
            <w:lang w:val="en"/>
          </w:rPr>
          <w:delText>is</w:delText>
        </w:r>
      </w:del>
      <w:ins w:id="352" w:author="Darina" w:date="2023-03-22T13:37:00Z">
        <w:r w:rsidR="00221D9A">
          <w:rPr>
            <w:rStyle w:val="jlqj4b"/>
            <w:lang w:val="en"/>
          </w:rPr>
          <w:t>e</w:t>
        </w:r>
      </w:ins>
      <w:r>
        <w:rPr>
          <w:rStyle w:val="jlqj4b"/>
          <w:lang w:val="en"/>
        </w:rPr>
        <w:t xml:space="preserve"> </w:t>
      </w:r>
      <w:r w:rsidR="00F0341E">
        <w:rPr>
          <w:rStyle w:val="jlqj4b"/>
          <w:lang w:val="en"/>
        </w:rPr>
        <w:t>game</w:t>
      </w:r>
      <w:r>
        <w:rPr>
          <w:rStyle w:val="jlqj4b"/>
          <w:lang w:val="en"/>
        </w:rPr>
        <w:t xml:space="preserve"> offer</w:t>
      </w:r>
      <w:del w:id="353" w:author="Darina" w:date="2023-03-22T13:37:00Z">
        <w:r w:rsidDel="00221D9A">
          <w:rPr>
            <w:rStyle w:val="jlqj4b"/>
            <w:lang w:val="en"/>
          </w:rPr>
          <w:delText>)</w:delText>
        </w:r>
      </w:del>
      <w:r>
        <w:rPr>
          <w:rStyle w:val="jlqj4b"/>
          <w:lang w:val="en"/>
        </w:rPr>
        <w:t xml:space="preserve"> and </w:t>
      </w:r>
      <w:r w:rsidRPr="00221D9A">
        <w:rPr>
          <w:rStyle w:val="jlqj4b"/>
          <w:b/>
          <w:bCs/>
          <w:lang w:val="en"/>
          <w:rPrChange w:id="354" w:author="Darina" w:date="2023-03-22T13:37:00Z">
            <w:rPr>
              <w:rStyle w:val="jlqj4b"/>
              <w:lang w:val="en"/>
            </w:rPr>
          </w:rPrChange>
        </w:rPr>
        <w:t xml:space="preserve">has not </w:t>
      </w:r>
      <w:r w:rsidR="00985B5E" w:rsidRPr="00221D9A">
        <w:rPr>
          <w:rStyle w:val="jlqj4b"/>
          <w:b/>
          <w:bCs/>
          <w:lang w:val="en"/>
          <w:rPrChange w:id="355" w:author="Darina" w:date="2023-03-22T13:37:00Z">
            <w:rPr>
              <w:rStyle w:val="jlqj4b"/>
              <w:lang w:val="en"/>
            </w:rPr>
          </w:rPrChange>
        </w:rPr>
        <w:t>bought</w:t>
      </w:r>
      <w:r>
        <w:rPr>
          <w:rStyle w:val="jlqj4b"/>
          <w:lang w:val="en"/>
        </w:rPr>
        <w:t xml:space="preserve"> th</w:t>
      </w:r>
      <w:ins w:id="356" w:author="Darina" w:date="2023-03-22T13:37:00Z">
        <w:r w:rsidR="00221D9A">
          <w:rPr>
            <w:rStyle w:val="jlqj4b"/>
            <w:lang w:val="en"/>
          </w:rPr>
          <w:t>e current</w:t>
        </w:r>
      </w:ins>
      <w:del w:id="357" w:author="Darina" w:date="2023-03-22T13:37:00Z">
        <w:r w:rsidDel="00221D9A">
          <w:rPr>
            <w:rStyle w:val="jlqj4b"/>
            <w:lang w:val="en"/>
          </w:rPr>
          <w:delText>at</w:delText>
        </w:r>
      </w:del>
      <w:r>
        <w:rPr>
          <w:rStyle w:val="jlqj4b"/>
          <w:lang w:val="en"/>
        </w:rPr>
        <w:t xml:space="preserve"> </w:t>
      </w:r>
      <w:r w:rsidR="00F0341E">
        <w:rPr>
          <w:rStyle w:val="jlqj4b"/>
          <w:lang w:val="en"/>
        </w:rPr>
        <w:t>game</w:t>
      </w:r>
      <w:r>
        <w:rPr>
          <w:rStyle w:val="jlqj4b"/>
          <w:lang w:val="en"/>
        </w:rPr>
        <w:t xml:space="preserve">, </w:t>
      </w:r>
      <w:del w:id="358" w:author="Darina" w:date="2023-03-22T13:37:00Z">
        <w:r w:rsidDel="00221D9A">
          <w:rPr>
            <w:rStyle w:val="jlqj4b"/>
            <w:lang w:val="en"/>
          </w:rPr>
          <w:delText xml:space="preserve">he </w:delText>
        </w:r>
      </w:del>
      <w:ins w:id="359" w:author="Darina" w:date="2023-03-22T13:37:00Z">
        <w:r w:rsidR="00221D9A">
          <w:rPr>
            <w:rStyle w:val="jlqj4b"/>
            <w:lang w:val="en"/>
          </w:rPr>
          <w:t xml:space="preserve">they </w:t>
        </w:r>
      </w:ins>
      <w:r>
        <w:rPr>
          <w:rStyle w:val="jlqj4b"/>
          <w:lang w:val="en"/>
        </w:rPr>
        <w:t xml:space="preserve">should see a </w:t>
      </w:r>
      <w:ins w:id="360" w:author="Darina" w:date="2023-03-22T13:37:00Z">
        <w:r w:rsidR="00221D9A" w:rsidRPr="00221D9A">
          <w:rPr>
            <w:rStyle w:val="jlqj4b"/>
            <w:b/>
            <w:bCs/>
            <w:lang w:val="en"/>
            <w:rPrChange w:id="361" w:author="Darina" w:date="2023-03-22T13:37:00Z">
              <w:rPr>
                <w:rStyle w:val="jlqj4b"/>
                <w:lang w:val="en"/>
              </w:rPr>
            </w:rPrChange>
          </w:rPr>
          <w:t>[B</w:t>
        </w:r>
      </w:ins>
      <w:del w:id="362" w:author="Darina" w:date="2023-03-22T13:37:00Z">
        <w:r w:rsidR="00985B5E" w:rsidRPr="00E60698" w:rsidDel="00221D9A">
          <w:rPr>
            <w:rStyle w:val="jlqj4b"/>
            <w:b/>
            <w:bCs/>
            <w:lang w:val="en"/>
          </w:rPr>
          <w:delText>b</w:delText>
        </w:r>
      </w:del>
      <w:r w:rsidR="00985B5E" w:rsidRPr="00E60698">
        <w:rPr>
          <w:rStyle w:val="jlqj4b"/>
          <w:b/>
          <w:bCs/>
          <w:lang w:val="en"/>
        </w:rPr>
        <w:t>uy</w:t>
      </w:r>
      <w:ins w:id="363" w:author="Darina" w:date="2023-03-22T13:37:00Z">
        <w:r w:rsidR="00221D9A">
          <w:rPr>
            <w:rStyle w:val="jlqj4b"/>
            <w:b/>
            <w:bCs/>
            <w:lang w:val="en"/>
          </w:rPr>
          <w:t>]</w:t>
        </w:r>
      </w:ins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57D1A102" w:rsidR="005D3F4B" w:rsidRDefault="00F0341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201AA166" wp14:editId="14CEF7A1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73A7C08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del w:id="364" w:author="Darina" w:date="2023-03-22T13:38:00Z">
        <w:r w:rsidRPr="00A94C93" w:rsidDel="00221D9A">
          <w:rPr>
            <w:rFonts w:cstheme="minorHAnsi"/>
          </w:rPr>
          <w:delText>l</w:delText>
        </w:r>
      </w:del>
      <w:ins w:id="365" w:author="Darina" w:date="2023-03-22T13:38:00Z">
        <w:r w:rsidR="00221D9A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del w:id="366" w:author="Darina" w:date="2023-03-22T13:38:00Z">
        <w:r w:rsidRPr="00A94C93" w:rsidDel="00221D9A">
          <w:rPr>
            <w:rFonts w:cstheme="minorHAnsi"/>
          </w:rPr>
          <w:delText xml:space="preserve"> </w:delText>
        </w:r>
      </w:del>
      <w:ins w:id="367" w:author="Darina" w:date="2023-03-22T13:38:00Z">
        <w:r w:rsidR="00221D9A">
          <w:rPr>
            <w:rFonts w:cstheme="minorHAnsi"/>
          </w:rPr>
          <w:t>-</w:t>
        </w:r>
      </w:ins>
      <w:r w:rsidRPr="00A94C93">
        <w:rPr>
          <w:rFonts w:cstheme="minorHAnsi"/>
        </w:rPr>
        <w:t xml:space="preserve">in </w:t>
      </w:r>
      <w:del w:id="368" w:author="Darina" w:date="2023-03-22T13:38:00Z">
        <w:r w:rsidRPr="00A94C93" w:rsidDel="00221D9A">
          <w:rPr>
            <w:rFonts w:cstheme="minorHAnsi"/>
          </w:rPr>
          <w:delText>u</w:delText>
        </w:r>
      </w:del>
      <w:ins w:id="369" w:author="Darina" w:date="2023-03-22T13:38:00Z">
        <w:r w:rsidR="00221D9A">
          <w:rPr>
            <w:rFonts w:cstheme="minorHAnsi"/>
          </w:rPr>
          <w:t>U</w:t>
        </w:r>
      </w:ins>
      <w:r w:rsidRPr="00A94C93">
        <w:rPr>
          <w:rFonts w:cstheme="minorHAnsi"/>
        </w:rPr>
        <w:t>ser</w:t>
      </w:r>
      <w:ins w:id="370" w:author="Darina" w:date="2023-03-22T13:38:00Z">
        <w:r w:rsidR="00221D9A">
          <w:rPr>
            <w:rFonts w:cstheme="minorHAnsi"/>
          </w:rPr>
          <w:t>,</w:t>
        </w:r>
      </w:ins>
      <w:r>
        <w:rPr>
          <w:rStyle w:val="jlqj4b"/>
          <w:lang w:val="en"/>
        </w:rPr>
        <w:t xml:space="preserve"> </w:t>
      </w:r>
      <w:del w:id="371" w:author="Darina" w:date="2023-03-22T13:38:00Z">
        <w:r w:rsidDel="00221D9A">
          <w:rPr>
            <w:rStyle w:val="jlqj4b"/>
            <w:lang w:val="en"/>
          </w:rPr>
          <w:delText>a</w:delText>
        </w:r>
      </w:del>
      <w:ins w:id="372" w:author="Darina" w:date="2023-03-22T13:38:00Z">
        <w:r w:rsidR="00221D9A">
          <w:rPr>
            <w:rStyle w:val="jlqj4b"/>
            <w:lang w:val="en"/>
          </w:rPr>
          <w:t>A</w:t>
        </w:r>
      </w:ins>
      <w:r>
        <w:rPr>
          <w:rStyle w:val="jlqj4b"/>
          <w:lang w:val="en"/>
        </w:rPr>
        <w:t xml:space="preserve">lready </w:t>
      </w:r>
      <w:del w:id="373" w:author="Darina" w:date="2023-03-22T13:38:00Z">
        <w:r w:rsidR="00E60698" w:rsidDel="00221D9A">
          <w:rPr>
            <w:rStyle w:val="jlqj4b"/>
            <w:lang w:val="en"/>
          </w:rPr>
          <w:delText>b</w:delText>
        </w:r>
      </w:del>
      <w:ins w:id="374" w:author="Darina" w:date="2023-03-22T13:38:00Z">
        <w:r w:rsidR="00221D9A">
          <w:rPr>
            <w:rStyle w:val="jlqj4b"/>
            <w:lang w:val="en"/>
          </w:rPr>
          <w:t>B</w:t>
        </w:r>
      </w:ins>
      <w:r w:rsidR="00E60698">
        <w:rPr>
          <w:rStyle w:val="jlqj4b"/>
          <w:lang w:val="en"/>
        </w:rPr>
        <w:t xml:space="preserve">ought </w:t>
      </w:r>
      <w:ins w:id="375" w:author="Darina" w:date="2023-03-22T13:38:00Z">
        <w:r w:rsidR="00221D9A">
          <w:rPr>
            <w:rStyle w:val="jlqj4b"/>
            <w:lang w:val="en"/>
          </w:rPr>
          <w:t>the G</w:t>
        </w:r>
      </w:ins>
      <w:del w:id="376" w:author="Darina" w:date="2023-03-22T13:38:00Z">
        <w:r w:rsidR="00F0341E" w:rsidDel="00221D9A">
          <w:rPr>
            <w:rStyle w:val="jlqj4b"/>
            <w:lang w:val="en"/>
          </w:rPr>
          <w:delText>g</w:delText>
        </w:r>
      </w:del>
      <w:r w:rsidR="00F0341E">
        <w:rPr>
          <w:rStyle w:val="jlqj4b"/>
          <w:lang w:val="en"/>
        </w:rPr>
        <w:t>ame</w:t>
      </w:r>
      <w:r>
        <w:rPr>
          <w:rFonts w:cstheme="minorHAnsi"/>
        </w:rPr>
        <w:t>)</w:t>
      </w:r>
    </w:p>
    <w:p w14:paraId="2A5BEC43" w14:textId="2BAB0623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ins w:id="377" w:author="Darina" w:date="2023-03-22T13:38:00Z">
        <w:r w:rsidR="00221D9A">
          <w:rPr>
            <w:rStyle w:val="jlqj4b"/>
            <w:lang w:val="en"/>
          </w:rPr>
          <w:t>-</w:t>
        </w:r>
      </w:ins>
      <w:del w:id="378" w:author="Darina" w:date="2023-03-22T13:38:00Z">
        <w:r w:rsidDel="00221D9A">
          <w:rPr>
            <w:rStyle w:val="jlqj4b"/>
            <w:lang w:val="en"/>
          </w:rPr>
          <w:delText xml:space="preserve"> </w:delText>
        </w:r>
      </w:del>
      <w:r>
        <w:rPr>
          <w:rStyle w:val="jlqj4b"/>
          <w:lang w:val="en"/>
        </w:rPr>
        <w:t xml:space="preserve">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 xml:space="preserve">bought </w:t>
      </w:r>
      <w:ins w:id="379" w:author="Darina" w:date="2023-03-22T13:38:00Z">
        <w:r w:rsidR="00221D9A">
          <w:rPr>
            <w:rStyle w:val="jlqj4b"/>
            <w:b/>
            <w:lang w:val="en"/>
          </w:rPr>
          <w:t xml:space="preserve">the </w:t>
        </w:r>
      </w:ins>
      <w:r w:rsidR="00F0341E"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, </w:t>
      </w:r>
      <w:del w:id="380" w:author="Darina" w:date="2023-03-22T13:39:00Z">
        <w:r w:rsidDel="00221D9A">
          <w:rPr>
            <w:rStyle w:val="jlqj4b"/>
            <w:lang w:val="en"/>
          </w:rPr>
          <w:delText xml:space="preserve">he </w:delText>
        </w:r>
      </w:del>
      <w:ins w:id="381" w:author="Darina" w:date="2023-03-22T13:39:00Z">
        <w:r w:rsidR="00221D9A">
          <w:rPr>
            <w:rStyle w:val="jlqj4b"/>
            <w:lang w:val="en"/>
          </w:rPr>
          <w:t xml:space="preserve">they </w:t>
        </w:r>
      </w:ins>
      <w:r>
        <w:rPr>
          <w:rStyle w:val="jlqj4b"/>
          <w:lang w:val="en"/>
        </w:rPr>
        <w:t xml:space="preserve">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</w:t>
      </w:r>
      <w:commentRangeStart w:id="382"/>
      <w:r w:rsidRPr="006C561A">
        <w:rPr>
          <w:b/>
          <w:lang w:val="bg-BG"/>
        </w:rPr>
        <w:t>have already </w:t>
      </w:r>
      <w:r w:rsidR="00E60698">
        <w:rPr>
          <w:b/>
        </w:rPr>
        <w:t>bought</w:t>
      </w:r>
      <w:commentRangeEnd w:id="382"/>
      <w:r w:rsidR="00221D9A">
        <w:rPr>
          <w:rStyle w:val="CommentReference"/>
        </w:rPr>
        <w:commentReference w:id="382"/>
      </w:r>
      <w:r w:rsidR="00E60698">
        <w:rPr>
          <w:b/>
        </w:rPr>
        <w:t xml:space="preserve"> this </w:t>
      </w:r>
      <w:r w:rsidR="00405DFF">
        <w:rPr>
          <w:b/>
        </w:rPr>
        <w:t>game</w:t>
      </w:r>
      <w:r w:rsidRPr="006C561A">
        <w:rPr>
          <w:rStyle w:val="jlqj4b"/>
          <w:b/>
          <w:lang w:val="en"/>
        </w:rPr>
        <w:t>].</w:t>
      </w:r>
    </w:p>
    <w:p w14:paraId="0BC754D6" w14:textId="6634C48C" w:rsidR="006C561A" w:rsidRDefault="008C0CD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8C0CD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1650D7F" wp14:editId="5A692552">
            <wp:extent cx="6626225" cy="3313430"/>
            <wp:effectExtent l="0" t="0" r="3175" b="127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12CDDA57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ins w:id="383" w:author="Darina" w:date="2023-03-23T10:00:00Z">
        <w:r w:rsidR="00425A96">
          <w:rPr>
            <w:rFonts w:cstheme="minorHAnsi"/>
          </w:rPr>
          <w:t xml:space="preserve">a </w:t>
        </w:r>
      </w:ins>
      <w:r w:rsidR="008C0CD5">
        <w:rPr>
          <w:rFonts w:cstheme="minorHAnsi"/>
        </w:rPr>
        <w:t>Game</w:t>
      </w:r>
      <w:r w:rsidR="00F4265D" w:rsidRPr="00A94C93">
        <w:rPr>
          <w:rFonts w:cstheme="minorHAnsi"/>
        </w:rPr>
        <w:t xml:space="preserve"> (</w:t>
      </w:r>
      <w:del w:id="384" w:author="Darina" w:date="2023-03-22T13:42:00Z">
        <w:r w:rsidR="00F4265D" w:rsidRPr="00A94C93" w:rsidDel="00221D9A">
          <w:rPr>
            <w:rFonts w:cstheme="minorHAnsi"/>
          </w:rPr>
          <w:delText>l</w:delText>
        </w:r>
      </w:del>
      <w:ins w:id="385" w:author="Darina" w:date="2023-03-22T13:42:00Z">
        <w:r w:rsidR="00221D9A">
          <w:rPr>
            <w:rFonts w:cstheme="minorHAnsi"/>
          </w:rPr>
          <w:t>L</w:t>
        </w:r>
      </w:ins>
      <w:r w:rsidR="00F4265D" w:rsidRPr="00A94C93">
        <w:rPr>
          <w:rFonts w:cstheme="minorHAnsi"/>
        </w:rPr>
        <w:t>ogged</w:t>
      </w:r>
      <w:ins w:id="386" w:author="Darina" w:date="2023-03-22T13:42:00Z">
        <w:r w:rsidR="00221D9A">
          <w:rPr>
            <w:rFonts w:cstheme="minorHAnsi"/>
          </w:rPr>
          <w:t>-</w:t>
        </w:r>
      </w:ins>
      <w:del w:id="387" w:author="Darina" w:date="2023-03-22T13:42:00Z">
        <w:r w:rsidR="00F4265D" w:rsidRPr="00A94C93" w:rsidDel="00221D9A">
          <w:rPr>
            <w:rFonts w:cstheme="minorHAnsi"/>
          </w:rPr>
          <w:delText xml:space="preserve"> </w:delText>
        </w:r>
      </w:del>
      <w:r w:rsidR="00F4265D" w:rsidRPr="00A94C93">
        <w:rPr>
          <w:rFonts w:cstheme="minorHAnsi"/>
        </w:rPr>
        <w:t xml:space="preserve">in </w:t>
      </w:r>
      <w:del w:id="388" w:author="Darina" w:date="2023-03-22T13:42:00Z">
        <w:r w:rsidR="00F4265D" w:rsidRPr="00A94C93" w:rsidDel="00221D9A">
          <w:rPr>
            <w:rFonts w:cstheme="minorHAnsi"/>
          </w:rPr>
          <w:delText>u</w:delText>
        </w:r>
      </w:del>
      <w:ins w:id="389" w:author="Darina" w:date="2023-03-22T13:42:00Z">
        <w:r w:rsidR="00221D9A">
          <w:rPr>
            <w:rFonts w:cstheme="minorHAnsi"/>
          </w:rPr>
          <w:t>U</w:t>
        </w:r>
      </w:ins>
      <w:r w:rsidR="00F4265D" w:rsidRPr="00A94C93">
        <w:rPr>
          <w:rFonts w:cstheme="minorHAnsi"/>
        </w:rPr>
        <w:t>ser</w:t>
      </w:r>
      <w:ins w:id="390" w:author="Darina" w:date="2023-03-22T13:42:00Z">
        <w:r w:rsidR="00221D9A">
          <w:rPr>
            <w:rFonts w:cstheme="minorHAnsi"/>
          </w:rPr>
          <w:t>, NOT</w:t>
        </w:r>
      </w:ins>
      <w:del w:id="391" w:author="Darina" w:date="2023-03-22T13:42:00Z">
        <w:r w:rsidR="00F4265D" w:rsidDel="00221D9A">
          <w:rPr>
            <w:rFonts w:cstheme="minorHAnsi"/>
          </w:rPr>
          <w:delText xml:space="preserve"> </w:delText>
        </w:r>
        <w:r w:rsidR="00F4265D" w:rsidRPr="00A94C93" w:rsidDel="00221D9A">
          <w:rPr>
            <w:rFonts w:cstheme="minorHAnsi"/>
          </w:rPr>
          <w:delText>wh</w:delText>
        </w:r>
        <w:r w:rsidDel="00221D9A">
          <w:rPr>
            <w:rFonts w:cstheme="minorHAnsi"/>
          </w:rPr>
          <w:delText>o</w:delText>
        </w:r>
        <w:r w:rsidR="00F4265D" w:rsidRPr="00A94C93" w:rsidDel="00221D9A">
          <w:rPr>
            <w:rFonts w:cstheme="minorHAnsi"/>
          </w:rPr>
          <w:delText xml:space="preserve"> is </w:delText>
        </w:r>
        <w:r w:rsidR="00F4265D" w:rsidRPr="00A94C93" w:rsidDel="00221D9A">
          <w:rPr>
            <w:rFonts w:cstheme="minorHAnsi"/>
            <w:bCs/>
          </w:rPr>
          <w:delText>not</w:delText>
        </w:r>
      </w:del>
      <w:r w:rsidR="00F4265D" w:rsidRPr="00A94C93">
        <w:rPr>
          <w:rFonts w:cstheme="minorHAnsi"/>
        </w:rPr>
        <w:t xml:space="preserve"> </w:t>
      </w:r>
      <w:ins w:id="392" w:author="Darina" w:date="2023-03-22T13:51:00Z">
        <w:r w:rsidR="003836C2">
          <w:rPr>
            <w:rFonts w:cstheme="minorHAnsi"/>
          </w:rPr>
          <w:t xml:space="preserve">Owner of </w:t>
        </w:r>
      </w:ins>
      <w:r w:rsidR="00F4265D" w:rsidRPr="00A94C93">
        <w:rPr>
          <w:rFonts w:cstheme="minorHAnsi"/>
        </w:rPr>
        <w:t xml:space="preserve">the </w:t>
      </w:r>
      <w:del w:id="393" w:author="Darina" w:date="2023-03-22T13:42:00Z">
        <w:r w:rsidR="00F4265D" w:rsidRPr="00A94C93" w:rsidDel="00221D9A">
          <w:rPr>
            <w:rFonts w:cstheme="minorHAnsi"/>
          </w:rPr>
          <w:delText>c</w:delText>
        </w:r>
      </w:del>
      <w:ins w:id="394" w:author="Darina" w:date="2023-03-22T13:42:00Z">
        <w:r w:rsidR="00221D9A">
          <w:rPr>
            <w:rFonts w:cstheme="minorHAnsi"/>
          </w:rPr>
          <w:t>C</w:t>
        </w:r>
      </w:ins>
      <w:r w:rsidR="00F4265D" w:rsidRPr="00A94C93">
        <w:rPr>
          <w:rFonts w:cstheme="minorHAnsi"/>
        </w:rPr>
        <w:t xml:space="preserve">urrent </w:t>
      </w:r>
      <w:del w:id="395" w:author="Darina" w:date="2023-03-22T13:42:00Z">
        <w:r w:rsidR="008C0CD5" w:rsidDel="00221D9A">
          <w:rPr>
            <w:rFonts w:cstheme="minorHAnsi"/>
            <w:bCs/>
          </w:rPr>
          <w:delText>g</w:delText>
        </w:r>
      </w:del>
      <w:del w:id="396" w:author="Darina" w:date="2023-03-22T13:51:00Z">
        <w:r w:rsidR="008C0CD5" w:rsidDel="003836C2">
          <w:rPr>
            <w:rFonts w:cstheme="minorHAnsi"/>
            <w:bCs/>
          </w:rPr>
          <w:delText>ame</w:delText>
        </w:r>
        <w:r w:rsidR="00F4265D" w:rsidRPr="00A94C93" w:rsidDel="003836C2">
          <w:rPr>
            <w:rFonts w:cstheme="minorHAnsi"/>
          </w:rPr>
          <w:delText xml:space="preserve"> </w:delText>
        </w:r>
      </w:del>
      <w:del w:id="397" w:author="Darina" w:date="2023-03-22T13:42:00Z">
        <w:r w:rsidR="00F4265D" w:rsidDel="00221D9A">
          <w:rPr>
            <w:rFonts w:cstheme="minorHAnsi"/>
            <w:bCs/>
          </w:rPr>
          <w:delText>o</w:delText>
        </w:r>
      </w:del>
      <w:del w:id="398" w:author="Darina" w:date="2023-03-22T13:51:00Z">
        <w:r w:rsidR="00F4265D" w:rsidDel="003836C2">
          <w:rPr>
            <w:rFonts w:cstheme="minorHAnsi"/>
            <w:bCs/>
          </w:rPr>
          <w:delText>wner</w:delText>
        </w:r>
      </w:del>
      <w:ins w:id="399" w:author="Darina" w:date="2023-03-22T13:51:00Z">
        <w:r w:rsidR="003836C2">
          <w:rPr>
            <w:rFonts w:cstheme="minorHAnsi"/>
            <w:bCs/>
          </w:rPr>
          <w:t xml:space="preserve"> Offer</w:t>
        </w:r>
      </w:ins>
      <w:r w:rsidR="00F4265D" w:rsidRPr="00A94C93">
        <w:rPr>
          <w:rFonts w:cstheme="minorHAnsi"/>
        </w:rPr>
        <w:t>)</w:t>
      </w:r>
    </w:p>
    <w:p w14:paraId="395216EE" w14:textId="442E07C1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del w:id="400" w:author="Darina" w:date="2023-03-22T13:42:00Z">
        <w:r w:rsidRPr="00332321" w:rsidDel="00221D9A">
          <w:rPr>
            <w:rStyle w:val="jlqj4b"/>
            <w:lang w:val="en"/>
          </w:rPr>
          <w:delText xml:space="preserve">current </w:delText>
        </w:r>
      </w:del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ins w:id="401" w:author="Darina" w:date="2023-03-22T13:42:00Z">
        <w:r w:rsidR="00221D9A">
          <w:rPr>
            <w:rStyle w:val="jlqj4b"/>
            <w:lang w:val="en"/>
          </w:rPr>
          <w:t xml:space="preserve">current </w:t>
        </w:r>
      </w:ins>
      <w:r w:rsidR="008C0CD5"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</w:t>
      </w:r>
      <w:ins w:id="402" w:author="Darina" w:date="2023-03-22T13:44:00Z">
        <w:r w:rsidR="003836C2">
          <w:rPr>
            <w:rStyle w:val="jlqj4b"/>
            <w:b/>
          </w:rPr>
          <w:t>it</w:t>
        </w:r>
      </w:ins>
      <w:del w:id="403" w:author="Darina" w:date="2023-03-22T13:44:00Z">
        <w:r w:rsidR="008C0CD5" w:rsidDel="003836C2">
          <w:rPr>
            <w:rStyle w:val="jlqj4b"/>
            <w:b/>
          </w:rPr>
          <w:delText>game</w:delText>
        </w:r>
        <w:r w:rsidR="00E60698" w:rsidDel="003836C2">
          <w:rPr>
            <w:rStyle w:val="jlqj4b"/>
            <w:b/>
            <w:lang w:val="en"/>
          </w:rPr>
          <w:delText xml:space="preserve"> </w:delText>
        </w:r>
        <w:r w:rsidRPr="00332321" w:rsidDel="003836C2">
          <w:rPr>
            <w:rStyle w:val="jlqj4b"/>
            <w:lang w:val="en"/>
          </w:rPr>
          <w:delText>(if any)</w:delText>
        </w:r>
      </w:del>
      <w:r w:rsidRPr="00332321">
        <w:rPr>
          <w:rStyle w:val="jlqj4b"/>
          <w:lang w:val="en"/>
        </w:rPr>
        <w:t xml:space="preserve">. </w:t>
      </w:r>
    </w:p>
    <w:p w14:paraId="7FF5C5A5" w14:textId="4065F2F2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del w:id="404" w:author="Darina" w:date="2023-03-22T13:47:00Z">
        <w:r w:rsidRPr="000138DE" w:rsidDel="003836C2">
          <w:rPr>
            <w:rStyle w:val="jlqj4b"/>
            <w:lang w:val="en"/>
          </w:rPr>
          <w:delText xml:space="preserve">he </w:delText>
        </w:r>
      </w:del>
      <w:ins w:id="405" w:author="Darina" w:date="2023-03-22T13:47:00Z">
        <w:r w:rsidR="003836C2">
          <w:rPr>
            <w:rStyle w:val="jlqj4b"/>
            <w:lang w:val="en"/>
          </w:rPr>
          <w:t>they</w:t>
        </w:r>
        <w:r w:rsidR="003836C2" w:rsidRPr="000138DE">
          <w:rPr>
            <w:rStyle w:val="jlqj4b"/>
            <w:lang w:val="en"/>
          </w:rPr>
          <w:t xml:space="preserve"> </w:t>
        </w:r>
      </w:ins>
      <w:r w:rsidRPr="000138DE">
        <w:rPr>
          <w:rStyle w:val="jlqj4b"/>
          <w:lang w:val="en"/>
        </w:rPr>
        <w:t>manage</w:t>
      </w:r>
      <w:del w:id="406" w:author="Darina" w:date="2023-03-22T13:47:00Z">
        <w:r w:rsidRPr="000138DE" w:rsidDel="003836C2">
          <w:rPr>
            <w:rStyle w:val="jlqj4b"/>
            <w:lang w:val="en"/>
          </w:rPr>
          <w:delText>s</w:delText>
        </w:r>
      </w:del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8C0CD5">
        <w:rPr>
          <w:rFonts w:cstheme="minorHAnsi"/>
          <w:b/>
          <w:bCs/>
        </w:rPr>
        <w:t>game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del w:id="407" w:author="Darina" w:date="2023-03-22T13:47:00Z">
        <w:r w:rsidR="00FF472F" w:rsidDel="003836C2">
          <w:rPr>
            <w:rStyle w:val="jlqj4b"/>
            <w:lang w:val="en"/>
          </w:rPr>
          <w:delText>his</w:delText>
        </w:r>
        <w:r w:rsidR="00B0208E" w:rsidDel="003836C2">
          <w:rPr>
            <w:rStyle w:val="jlqj4b"/>
            <w:lang w:val="en"/>
          </w:rPr>
          <w:delText xml:space="preserve"> </w:delText>
        </w:r>
      </w:del>
      <w:ins w:id="408" w:author="Darina" w:date="2023-03-22T13:47:00Z">
        <w:r w:rsidR="003836C2">
          <w:rPr>
            <w:rStyle w:val="jlqj4b"/>
            <w:lang w:val="en"/>
          </w:rPr>
          <w:t xml:space="preserve">their </w:t>
        </w:r>
      </w:ins>
      <w:del w:id="409" w:author="Darina" w:date="2023-03-22T13:47:00Z">
        <w:r w:rsidR="00B0208E" w:rsidRPr="00B0208E" w:rsidDel="003836C2">
          <w:rPr>
            <w:rStyle w:val="jlqj4b"/>
            <w:b/>
            <w:bCs/>
            <w:lang w:val="en"/>
          </w:rPr>
          <w:delText>user</w:delText>
        </w:r>
      </w:del>
      <w:r w:rsidR="00B0208E" w:rsidRPr="00B0208E">
        <w:rPr>
          <w:rStyle w:val="jlqj4b"/>
          <w:b/>
          <w:bCs/>
          <w:lang w:val="en"/>
        </w:rPr>
        <w:t>I</w:t>
      </w:r>
      <w:ins w:id="410" w:author="Darina" w:date="2023-03-22T13:47:00Z">
        <w:r w:rsidR="003836C2">
          <w:rPr>
            <w:rStyle w:val="jlqj4b"/>
            <w:b/>
            <w:bCs/>
            <w:lang w:val="en"/>
          </w:rPr>
          <w:t>D</w:t>
        </w:r>
      </w:ins>
      <w:del w:id="411" w:author="Darina" w:date="2023-03-22T13:47:00Z">
        <w:r w:rsidR="00B0208E" w:rsidRPr="00B0208E" w:rsidDel="003836C2">
          <w:rPr>
            <w:rStyle w:val="jlqj4b"/>
            <w:b/>
            <w:bCs/>
            <w:lang w:val="en"/>
          </w:rPr>
          <w:delText>d</w:delText>
        </w:r>
      </w:del>
      <w:r w:rsidRPr="000138DE">
        <w:rPr>
          <w:rStyle w:val="jlqj4b"/>
          <w:lang w:val="en"/>
        </w:rPr>
        <w:t xml:space="preserve"> must be added to the </w:t>
      </w:r>
      <w:proofErr w:type="spellStart"/>
      <w:ins w:id="412" w:author="Darina" w:date="2023-03-23T10:01:00Z">
        <w:r w:rsidR="00425A96" w:rsidRPr="008D7189">
          <w:rPr>
            <w:rStyle w:val="jlqj4b"/>
            <w:b/>
            <w:bCs/>
          </w:rPr>
          <w:t>boughtBy</w:t>
        </w:r>
        <w:proofErr w:type="spellEnd"/>
        <w:r w:rsidR="00425A96">
          <w:rPr>
            <w:rStyle w:val="jlqj4b"/>
            <w:lang w:val="en"/>
          </w:rPr>
          <w:t xml:space="preserve"> </w:t>
        </w:r>
      </w:ins>
      <w:r w:rsidR="00F13DE5">
        <w:rPr>
          <w:rStyle w:val="jlqj4b"/>
          <w:lang w:val="en"/>
        </w:rPr>
        <w:t>collection</w:t>
      </w:r>
      <w:ins w:id="413" w:author="Darina" w:date="2023-03-23T10:01:00Z">
        <w:r w:rsidR="00425A96">
          <w:rPr>
            <w:rStyle w:val="jlqj4b"/>
            <w:lang w:val="en"/>
          </w:rPr>
          <w:t xml:space="preserve"> of the game</w:t>
        </w:r>
      </w:ins>
      <w:r w:rsidR="00F13DE5">
        <w:rPr>
          <w:rStyle w:val="jlqj4b"/>
          <w:lang w:val="en"/>
        </w:rPr>
        <w:t xml:space="preserve"> </w:t>
      </w:r>
      <w:del w:id="414" w:author="Darina" w:date="2023-03-22T13:47:00Z">
        <w:r w:rsidR="00B0208E" w:rsidDel="003836C2">
          <w:rPr>
            <w:rStyle w:val="jlqj4b"/>
            <w:lang w:val="en"/>
          </w:rPr>
          <w:delText xml:space="preserve">of </w:delText>
        </w:r>
        <w:r w:rsidR="007E3DDF" w:rsidDel="003836C2">
          <w:rPr>
            <w:rFonts w:cstheme="minorHAnsi"/>
            <w:b/>
            <w:noProof/>
          </w:rPr>
          <w:delText xml:space="preserve">Buy a </w:delText>
        </w:r>
        <w:r w:rsidR="008C0CD5" w:rsidDel="003836C2">
          <w:rPr>
            <w:rFonts w:cstheme="minorHAnsi"/>
            <w:b/>
            <w:noProof/>
          </w:rPr>
          <w:delText>game</w:delText>
        </w:r>
        <w:r w:rsidR="00DC7466" w:rsidDel="003836C2">
          <w:rPr>
            <w:rFonts w:cstheme="minorHAnsi"/>
            <w:b/>
            <w:noProof/>
          </w:rPr>
          <w:delText>s</w:delText>
        </w:r>
      </w:del>
      <w:del w:id="415" w:author="Darina" w:date="2023-03-23T10:01:00Z">
        <w:r w:rsidR="00FF472F" w:rsidDel="00425A96">
          <w:rPr>
            <w:rStyle w:val="jlqj4b"/>
            <w:lang w:val="en"/>
          </w:rPr>
          <w:delText xml:space="preserve"> </w:delText>
        </w:r>
      </w:del>
      <w:r w:rsidR="00FF472F">
        <w:rPr>
          <w:rFonts w:cstheme="minorHAnsi"/>
        </w:rPr>
        <w:t xml:space="preserve">and </w:t>
      </w:r>
      <w:ins w:id="416" w:author="Darina" w:date="2023-03-22T13:48:00Z">
        <w:r w:rsidR="003836C2">
          <w:rPr>
            <w:rFonts w:cstheme="minorHAnsi"/>
          </w:rPr>
          <w:t xml:space="preserve">the application should </w:t>
        </w:r>
      </w:ins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</w:t>
      </w:r>
      <w:ins w:id="417" w:author="Darina" w:date="2023-03-22T13:48:00Z">
        <w:r w:rsidR="003836C2">
          <w:rPr>
            <w:rFonts w:cstheme="minorHAnsi"/>
          </w:rPr>
          <w:t>m</w:t>
        </w:r>
      </w:ins>
      <w:del w:id="418" w:author="Darina" w:date="2023-03-22T13:48:00Z">
        <w:r w:rsidR="00FF472F" w:rsidRPr="00A94C93" w:rsidDel="003836C2">
          <w:rPr>
            <w:rFonts w:cstheme="minorHAnsi"/>
          </w:rPr>
          <w:delText xml:space="preserve"> user</w:delText>
        </w:r>
      </w:del>
      <w:r w:rsidR="00FF472F" w:rsidRPr="00A94C93">
        <w:rPr>
          <w:rFonts w:cstheme="minorHAnsi"/>
        </w:rPr>
        <w:t xml:space="preserve"> to the </w:t>
      </w:r>
      <w:del w:id="419" w:author="Darina" w:date="2023-03-22T13:48:00Z">
        <w:r w:rsidR="00FF472F" w:rsidRPr="00A94C93" w:rsidDel="003836C2">
          <w:rPr>
            <w:rFonts w:cstheme="minorHAnsi"/>
            <w:b/>
            <w:bCs/>
          </w:rPr>
          <w:delText>D</w:delText>
        </w:r>
      </w:del>
      <w:ins w:id="420" w:author="Darina" w:date="2023-03-22T13:48:00Z">
        <w:r w:rsidR="003836C2">
          <w:rPr>
            <w:rFonts w:cstheme="minorHAnsi"/>
            <w:b/>
            <w:bCs/>
          </w:rPr>
          <w:t>d</w:t>
        </w:r>
      </w:ins>
      <w:r w:rsidR="00FF472F" w:rsidRPr="00A94C93">
        <w:rPr>
          <w:rFonts w:cstheme="minorHAnsi"/>
          <w:b/>
          <w:bCs/>
        </w:rPr>
        <w:t>etails</w:t>
      </w:r>
      <w:r w:rsidR="00FF472F" w:rsidRPr="00A94C93">
        <w:rPr>
          <w:rFonts w:cstheme="minorHAnsi"/>
        </w:rPr>
        <w:t xml:space="preserve"> page for the current </w:t>
      </w:r>
      <w:r w:rsidR="008C0CD5">
        <w:rPr>
          <w:rStyle w:val="jlqj4b"/>
          <w:b/>
          <w:lang w:val="en"/>
        </w:rPr>
        <w:t>game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08947644" w14:textId="4B3EC175" w:rsidR="00A97D09" w:rsidRPr="00B437C3" w:rsidRDefault="00F4265D" w:rsidP="00357C76">
      <w:r>
        <w:rPr>
          <w:rStyle w:val="jlqj4b"/>
          <w:lang w:val="en"/>
        </w:rPr>
        <w:t xml:space="preserve">If a user has </w:t>
      </w:r>
      <w:ins w:id="421" w:author="Darina" w:date="2023-03-22T13:48:00Z">
        <w:r w:rsidR="003836C2">
          <w:rPr>
            <w:rStyle w:val="jlqj4b"/>
            <w:lang w:val="en"/>
          </w:rPr>
          <w:t>already</w:t>
        </w:r>
      </w:ins>
      <w:del w:id="422" w:author="Darina" w:date="2023-03-22T13:48:00Z">
        <w:r w:rsidDel="003836C2">
          <w:rPr>
            <w:rStyle w:val="jlqj4b"/>
            <w:lang w:val="en"/>
          </w:rPr>
          <w:delText>once</w:delText>
        </w:r>
      </w:del>
      <w:r>
        <w:rPr>
          <w:rStyle w:val="jlqj4b"/>
          <w:lang w:val="en"/>
        </w:rPr>
        <w:t xml:space="preserve">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</w:t>
      </w:r>
      <w:ins w:id="423" w:author="Darina" w:date="2023-03-22T13:48:00Z">
        <w:r w:rsidR="003836C2">
          <w:rPr>
            <w:rStyle w:val="jlqj4b"/>
            <w:lang w:val="en"/>
          </w:rPr>
          <w:t xml:space="preserve">the </w:t>
        </w:r>
      </w:ins>
      <w:r w:rsidR="00660BE2">
        <w:rPr>
          <w:rStyle w:val="jlqj4b"/>
          <w:lang w:val="en"/>
        </w:rPr>
        <w:t xml:space="preserve">current </w:t>
      </w:r>
      <w:r w:rsidR="008C0CD5">
        <w:rPr>
          <w:rStyle w:val="jlqj4b"/>
          <w:lang w:val="en"/>
        </w:rPr>
        <w:t>game</w:t>
      </w:r>
      <w:r w:rsidR="00660BE2">
        <w:rPr>
          <w:rStyle w:val="jlqj4b"/>
          <w:lang w:val="en"/>
        </w:rPr>
        <w:t xml:space="preserve">, </w:t>
      </w:r>
      <w:del w:id="424" w:author="Darina" w:date="2023-03-22T13:48:00Z">
        <w:r w:rsidR="00660BE2" w:rsidDel="003836C2">
          <w:rPr>
            <w:rStyle w:val="jlqj4b"/>
            <w:lang w:val="en"/>
          </w:rPr>
          <w:delText xml:space="preserve">he </w:delText>
        </w:r>
      </w:del>
      <w:ins w:id="425" w:author="Darina" w:date="2023-03-22T13:48:00Z">
        <w:r w:rsidR="003836C2">
          <w:rPr>
            <w:rStyle w:val="jlqj4b"/>
            <w:lang w:val="en"/>
          </w:rPr>
          <w:t xml:space="preserve">they </w:t>
        </w:r>
      </w:ins>
      <w:r w:rsidR="00660BE2">
        <w:rPr>
          <w:rStyle w:val="jlqj4b"/>
          <w:lang w:val="en"/>
        </w:rPr>
        <w:t xml:space="preserve">should see </w:t>
      </w:r>
      <w:del w:id="426" w:author="Darina" w:date="2023-03-22T13:48:00Z">
        <w:r w:rsidR="00660BE2" w:rsidRPr="00601A2C" w:rsidDel="003836C2">
          <w:rPr>
            <w:b/>
            <w:bCs/>
            <w:rPrChange w:id="427" w:author="Darina" w:date="2023-03-23T10:27:00Z">
              <w:rPr/>
            </w:rPrChange>
          </w:rPr>
          <w:delText>"</w:delText>
        </w:r>
      </w:del>
      <w:ins w:id="428" w:author="Darina" w:date="2023-03-23T10:01:00Z">
        <w:r w:rsidR="00425A96" w:rsidRPr="00601A2C">
          <w:rPr>
            <w:b/>
            <w:bCs/>
            <w:rPrChange w:id="429" w:author="Darina" w:date="2023-03-23T10:27:00Z">
              <w:rPr/>
            </w:rPrChange>
          </w:rPr>
          <w:t>"</w:t>
        </w:r>
      </w:ins>
      <w:r w:rsidR="00A97D09" w:rsidRPr="00601A2C">
        <w:rPr>
          <w:b/>
          <w:bCs/>
          <w:rPrChange w:id="430" w:author="Darina" w:date="2023-03-23T10:27:00Z">
            <w:rPr>
              <w:rFonts w:ascii="Consolas" w:hAnsi="Consolas"/>
              <w:b/>
              <w:bCs/>
            </w:rPr>
          </w:rPrChange>
        </w:rPr>
        <w:t xml:space="preserve">You </w:t>
      </w:r>
      <w:ins w:id="431" w:author="Darina" w:date="2023-03-22T13:48:00Z">
        <w:r w:rsidR="003836C2" w:rsidRPr="00601A2C">
          <w:rPr>
            <w:b/>
            <w:bCs/>
            <w:rPrChange w:id="432" w:author="Darina" w:date="2023-03-23T10:27:00Z">
              <w:rPr>
                <w:rFonts w:ascii="Consolas" w:hAnsi="Consolas"/>
                <w:b/>
                <w:bCs/>
              </w:rPr>
            </w:rPrChange>
          </w:rPr>
          <w:t xml:space="preserve">have </w:t>
        </w:r>
      </w:ins>
      <w:r w:rsidR="00A97D09" w:rsidRPr="00601A2C">
        <w:rPr>
          <w:b/>
          <w:bCs/>
          <w:rPrChange w:id="433" w:author="Darina" w:date="2023-03-23T10:27:00Z">
            <w:rPr>
              <w:rFonts w:ascii="Consolas" w:hAnsi="Consolas"/>
              <w:b/>
              <w:bCs/>
            </w:rPr>
          </w:rPrChange>
        </w:rPr>
        <w:t>already bought th</w:t>
      </w:r>
      <w:ins w:id="434" w:author="Darina" w:date="2023-03-22T13:48:00Z">
        <w:r w:rsidR="003836C2" w:rsidRPr="00601A2C">
          <w:rPr>
            <w:b/>
            <w:bCs/>
            <w:rPrChange w:id="435" w:author="Darina" w:date="2023-03-23T10:27:00Z">
              <w:rPr>
                <w:rFonts w:ascii="Consolas" w:hAnsi="Consolas"/>
                <w:b/>
                <w:bCs/>
              </w:rPr>
            </w:rPrChange>
          </w:rPr>
          <w:t>is</w:t>
        </w:r>
      </w:ins>
      <w:del w:id="436" w:author="Darina" w:date="2023-03-22T13:48:00Z">
        <w:r w:rsidR="00A97D09" w:rsidRPr="00601A2C" w:rsidDel="003836C2">
          <w:rPr>
            <w:b/>
            <w:bCs/>
            <w:rPrChange w:id="437" w:author="Darina" w:date="2023-03-23T10:27:00Z">
              <w:rPr>
                <w:rFonts w:ascii="Consolas" w:hAnsi="Consolas"/>
                <w:b/>
                <w:bCs/>
              </w:rPr>
            </w:rPrChange>
          </w:rPr>
          <w:delText>ese</w:delText>
        </w:r>
      </w:del>
      <w:r w:rsidR="00A97D09" w:rsidRPr="00601A2C">
        <w:rPr>
          <w:b/>
          <w:bCs/>
          <w:rPrChange w:id="438" w:author="Darina" w:date="2023-03-23T10:27:00Z">
            <w:rPr>
              <w:rFonts w:ascii="Consolas" w:hAnsi="Consolas"/>
              <w:b/>
              <w:bCs/>
            </w:rPr>
          </w:rPrChange>
        </w:rPr>
        <w:t xml:space="preserve"> </w:t>
      </w:r>
      <w:r w:rsidR="008C0CD5" w:rsidRPr="00601A2C">
        <w:rPr>
          <w:b/>
          <w:bCs/>
          <w:rPrChange w:id="439" w:author="Darina" w:date="2023-03-23T10:27:00Z">
            <w:rPr>
              <w:rFonts w:ascii="Consolas" w:hAnsi="Consolas"/>
              <w:b/>
              <w:bCs/>
            </w:rPr>
          </w:rPrChange>
        </w:rPr>
        <w:t>game</w:t>
      </w:r>
      <w:r w:rsidR="00660BE2" w:rsidRPr="00601A2C">
        <w:rPr>
          <w:b/>
          <w:bCs/>
          <w:rPrChange w:id="440" w:author="Darina" w:date="2023-03-23T10:27:00Z">
            <w:rPr/>
          </w:rPrChange>
        </w:rPr>
        <w:t>"</w:t>
      </w:r>
      <w:r w:rsidR="00A97D09">
        <w:rPr>
          <w:rStyle w:val="jlqj4b"/>
        </w:rPr>
        <w:t>.</w:t>
      </w:r>
    </w:p>
    <w:p w14:paraId="050DA597" w14:textId="2AD6DE20" w:rsidR="00357C76" w:rsidRDefault="00F4265D" w:rsidP="00FE612A">
      <w:pPr>
        <w:pStyle w:val="Heading4"/>
        <w:rPr>
          <w:noProof/>
        </w:rPr>
      </w:pPr>
      <w:r w:rsidRPr="00F4265D">
        <w:lastRenderedPageBreak/>
        <w:t xml:space="preserve">Create </w:t>
      </w:r>
      <w:ins w:id="441" w:author="Darina" w:date="2023-03-23T10:02:00Z">
        <w:r w:rsidR="00425A96">
          <w:t xml:space="preserve">an </w:t>
        </w:r>
      </w:ins>
      <w:r w:rsidRPr="00F4265D">
        <w:t>Offer</w:t>
      </w:r>
      <w:r w:rsidR="00357C76" w:rsidRPr="00F4265D">
        <w:t xml:space="preserve"> </w:t>
      </w:r>
      <w:r w:rsidR="00357C76" w:rsidRPr="00F4265D">
        <w:rPr>
          <w:noProof/>
        </w:rPr>
        <w:t>(</w:t>
      </w:r>
      <w:r w:rsidR="00357C76" w:rsidRPr="00F4265D">
        <w:t>Logged</w:t>
      </w:r>
      <w:ins w:id="442" w:author="Darina" w:date="2023-03-22T13:49:00Z">
        <w:r w:rsidR="003836C2">
          <w:t>-</w:t>
        </w:r>
      </w:ins>
      <w:del w:id="443" w:author="Darina" w:date="2023-03-22T13:49:00Z">
        <w:r w:rsidR="00357C76" w:rsidRPr="00F4265D" w:rsidDel="003836C2">
          <w:delText xml:space="preserve"> </w:delText>
        </w:r>
      </w:del>
      <w:r w:rsidR="00357C76" w:rsidRPr="00F4265D">
        <w:t>in User</w:t>
      </w:r>
      <w:r w:rsidR="00357C76" w:rsidRPr="00F4265D">
        <w:rPr>
          <w:noProof/>
        </w:rPr>
        <w:t>)</w:t>
      </w:r>
      <w:r w:rsidR="00F42D5E" w:rsidRPr="00F4265D">
        <w:rPr>
          <w:noProof/>
        </w:rPr>
        <w:t xml:space="preserve"> </w:t>
      </w:r>
    </w:p>
    <w:p w14:paraId="5B229D0D" w14:textId="06B33037" w:rsidR="00B83335" w:rsidRDefault="006D2F1B" w:rsidP="00357C76">
      <w:r>
        <w:t xml:space="preserve">The </w:t>
      </w:r>
      <w:r w:rsidRPr="006D2F1B">
        <w:rPr>
          <w:b/>
        </w:rPr>
        <w:t xml:space="preserve">Create </w:t>
      </w:r>
      <w:ins w:id="444" w:author="Darina" w:date="2023-03-23T10:02:00Z">
        <w:r w:rsidR="00425A96">
          <w:rPr>
            <w:b/>
          </w:rPr>
          <w:t xml:space="preserve">Game </w:t>
        </w:r>
      </w:ins>
      <w:r w:rsidRPr="006D2F1B">
        <w:rPr>
          <w:b/>
        </w:rPr>
        <w:t>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B437C3">
        <w:t>game</w:t>
      </w:r>
      <w:r w:rsidR="00A97D09">
        <w:t xml:space="preserve">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A97D09" w:rsidRPr="00A97D09">
        <w:rPr>
          <w:rFonts w:cstheme="minorHAnsi"/>
          <w:b/>
          <w:bCs/>
        </w:rPr>
        <w:t xml:space="preserve">All </w:t>
      </w:r>
      <w:r w:rsidR="00B437C3">
        <w:rPr>
          <w:rFonts w:cstheme="minorHAnsi"/>
          <w:b/>
          <w:bCs/>
        </w:rPr>
        <w:t>Games Code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74DC69E4" w:rsidR="00FF472F" w:rsidRPr="00FF472F" w:rsidRDefault="00B437C3" w:rsidP="00357C76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46D73DBF" wp14:editId="0E4EE766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14A9D8D9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ins w:id="445" w:author="Darina" w:date="2023-03-23T10:02:00Z">
        <w:r w:rsidR="00425A96">
          <w:rPr>
            <w:rFonts w:cstheme="minorHAnsi"/>
          </w:rPr>
          <w:t xml:space="preserve">an </w:t>
        </w:r>
      </w:ins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del w:id="446" w:author="Darina" w:date="2023-03-22T13:49:00Z">
        <w:r w:rsidRPr="00A94C93" w:rsidDel="003836C2">
          <w:rPr>
            <w:rFonts w:cstheme="minorHAnsi"/>
          </w:rPr>
          <w:delText>l</w:delText>
        </w:r>
      </w:del>
      <w:ins w:id="447" w:author="Darina" w:date="2023-03-22T13:49:00Z">
        <w:r w:rsidR="003836C2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448" w:author="Darina" w:date="2023-03-22T13:49:00Z">
        <w:r w:rsidR="003836C2">
          <w:rPr>
            <w:rFonts w:cstheme="minorHAnsi"/>
          </w:rPr>
          <w:t>-</w:t>
        </w:r>
      </w:ins>
      <w:del w:id="449" w:author="Darina" w:date="2023-03-22T13:49:00Z">
        <w:r w:rsidRPr="00A94C93" w:rsidDel="003836C2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del w:id="450" w:author="Darina" w:date="2023-03-22T13:49:00Z">
        <w:r w:rsidRPr="00A94C93" w:rsidDel="003836C2">
          <w:rPr>
            <w:rFonts w:cstheme="minorHAnsi"/>
          </w:rPr>
          <w:delText>u</w:delText>
        </w:r>
      </w:del>
      <w:ins w:id="451" w:author="Darina" w:date="2023-03-22T13:49:00Z">
        <w:r w:rsidR="003836C2">
          <w:rPr>
            <w:rFonts w:cstheme="minorHAnsi"/>
          </w:rPr>
          <w:t>U</w:t>
        </w:r>
      </w:ins>
      <w:r w:rsidRPr="00A94C93">
        <w:rPr>
          <w:rFonts w:cstheme="minorHAnsi"/>
        </w:rPr>
        <w:t>ser</w:t>
      </w:r>
      <w:ins w:id="452" w:author="Darina" w:date="2023-03-22T13:49:00Z">
        <w:r w:rsidR="003836C2">
          <w:rPr>
            <w:rFonts w:cstheme="minorHAnsi"/>
          </w:rPr>
          <w:t>,</w:t>
        </w:r>
      </w:ins>
      <w:r>
        <w:rPr>
          <w:rFonts w:cstheme="minorHAnsi"/>
        </w:rPr>
        <w:t xml:space="preserve"> </w:t>
      </w:r>
      <w:del w:id="453" w:author="Darina" w:date="2023-03-22T13:49:00Z">
        <w:r w:rsidDel="003836C2">
          <w:rPr>
            <w:rFonts w:cstheme="minorHAnsi"/>
          </w:rPr>
          <w:delText>and o</w:delText>
        </w:r>
      </w:del>
      <w:ins w:id="454" w:author="Darina" w:date="2023-03-22T13:49:00Z">
        <w:r w:rsidR="003836C2">
          <w:rPr>
            <w:rFonts w:cstheme="minorHAnsi"/>
          </w:rPr>
          <w:t>O</w:t>
        </w:r>
      </w:ins>
      <w:r>
        <w:rPr>
          <w:rFonts w:cstheme="minorHAnsi"/>
        </w:rPr>
        <w:t xml:space="preserve">wner of the </w:t>
      </w:r>
      <w:del w:id="455" w:author="Darina" w:date="2023-03-22T13:49:00Z">
        <w:r w:rsidDel="003836C2">
          <w:rPr>
            <w:rFonts w:cstheme="minorHAnsi"/>
          </w:rPr>
          <w:delText>c</w:delText>
        </w:r>
      </w:del>
      <w:ins w:id="456" w:author="Darina" w:date="2023-03-22T13:49:00Z">
        <w:r w:rsidR="003836C2">
          <w:rPr>
            <w:rFonts w:cstheme="minorHAnsi"/>
          </w:rPr>
          <w:t>C</w:t>
        </w:r>
      </w:ins>
      <w:r>
        <w:rPr>
          <w:rFonts w:cstheme="minorHAnsi"/>
        </w:rPr>
        <w:t xml:space="preserve">urrent </w:t>
      </w:r>
      <w:del w:id="457" w:author="Darina" w:date="2023-03-22T13:49:00Z">
        <w:r w:rsidDel="003836C2">
          <w:rPr>
            <w:rFonts w:cstheme="minorHAnsi"/>
          </w:rPr>
          <w:delText>o</w:delText>
        </w:r>
      </w:del>
      <w:ins w:id="458" w:author="Darina" w:date="2023-03-22T13:49:00Z">
        <w:r w:rsidR="003836C2">
          <w:rPr>
            <w:rFonts w:cstheme="minorHAnsi"/>
          </w:rPr>
          <w:t>O</w:t>
        </w:r>
      </w:ins>
      <w:r>
        <w:rPr>
          <w:rFonts w:cstheme="minorHAnsi"/>
        </w:rPr>
        <w:t xml:space="preserve">ffer) </w:t>
      </w:r>
    </w:p>
    <w:p w14:paraId="1E9EF735" w14:textId="4A4DE357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</w:t>
      </w:r>
      <w:ins w:id="459" w:author="Darina" w:date="2023-03-22T13:51:00Z">
        <w:r w:rsidR="003836C2">
          <w:rPr>
            <w:rStyle w:val="jlqj4b"/>
            <w:lang w:val="en"/>
          </w:rPr>
          <w:t>a</w:t>
        </w:r>
      </w:ins>
      <w:del w:id="460" w:author="Darina" w:date="2023-03-22T13:51:00Z">
        <w:r w:rsidR="00B61219" w:rsidDel="003836C2">
          <w:rPr>
            <w:rStyle w:val="jlqj4b"/>
            <w:lang w:val="en"/>
          </w:rPr>
          <w:delText>the</w:delText>
        </w:r>
      </w:del>
      <w:r w:rsidR="00B61219">
        <w:rPr>
          <w:rStyle w:val="jlqj4b"/>
          <w:lang w:val="en"/>
        </w:rPr>
        <w:t xml:space="preserve"> </w:t>
      </w:r>
      <w:r w:rsidR="00FE612A">
        <w:rPr>
          <w:rStyle w:val="jlqj4b"/>
        </w:rPr>
        <w:t>game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FE612A"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 from the </w:t>
      </w:r>
      <w:del w:id="461" w:author="Darina" w:date="2023-03-22T13:51:00Z">
        <w:r w:rsidR="009B1099" w:rsidDel="003836C2">
          <w:rPr>
            <w:rStyle w:val="jlqj4b"/>
            <w:lang w:val="en"/>
          </w:rPr>
          <w:delText>D</w:delText>
        </w:r>
      </w:del>
      <w:ins w:id="462" w:author="Darina" w:date="2023-03-22T13:51:00Z">
        <w:r w:rsidR="003836C2">
          <w:rPr>
            <w:rStyle w:val="jlqj4b"/>
            <w:lang w:val="en"/>
          </w:rPr>
          <w:t>d</w:t>
        </w:r>
      </w:ins>
      <w:r>
        <w:rPr>
          <w:rStyle w:val="jlqj4b"/>
          <w:lang w:val="en"/>
        </w:rPr>
        <w:t>atabase</w:t>
      </w:r>
      <w:ins w:id="463" w:author="Darina" w:date="2023-03-22T13:52:00Z">
        <w:r w:rsidR="003836C2">
          <w:rPr>
            <w:rStyle w:val="jlqj4b"/>
            <w:lang w:val="en"/>
          </w:rPr>
          <w:t xml:space="preserve">. </w:t>
        </w:r>
      </w:ins>
      <w:ins w:id="464" w:author="Darina" w:date="2023-03-22T13:54:00Z">
        <w:r w:rsidR="00580152">
          <w:rPr>
            <w:rStyle w:val="jlqj4b"/>
            <w:lang w:val="en"/>
          </w:rPr>
          <w:t>After</w:t>
        </w:r>
      </w:ins>
      <w:ins w:id="465" w:author="Darina" w:date="2023-03-22T13:52:00Z">
        <w:r w:rsidR="003836C2">
          <w:rPr>
            <w:rStyle w:val="jlqj4b"/>
            <w:lang w:val="en"/>
          </w:rPr>
          <w:t xml:space="preserve"> a successful deletion, they</w:t>
        </w:r>
      </w:ins>
      <w:del w:id="466" w:author="Darina" w:date="2023-03-22T13:52:00Z">
        <w:r w:rsidR="00A97D09" w:rsidDel="003836C2">
          <w:rPr>
            <w:rStyle w:val="jlqj4b"/>
            <w:lang w:val="en"/>
          </w:rPr>
          <w:delText>,</w:delText>
        </w:r>
        <w:r w:rsidDel="003836C2">
          <w:rPr>
            <w:rStyle w:val="jlqj4b"/>
            <w:lang w:val="en"/>
          </w:rPr>
          <w:delText xml:space="preserve"> and the user</w:delText>
        </w:r>
      </w:del>
      <w:r>
        <w:rPr>
          <w:rStyle w:val="jlqj4b"/>
          <w:lang w:val="en"/>
        </w:rPr>
        <w:t xml:space="preserve"> must be redirected to the </w:t>
      </w:r>
      <w:proofErr w:type="gramStart"/>
      <w:r w:rsidR="00A97D09" w:rsidRPr="00A97D09">
        <w:rPr>
          <w:rStyle w:val="jlqj4b"/>
          <w:b/>
          <w:bCs/>
          <w:lang w:val="en"/>
        </w:rPr>
        <w:t xml:space="preserve">All </w:t>
      </w:r>
      <w:r w:rsidR="00FE612A">
        <w:rPr>
          <w:rStyle w:val="jlqj4b"/>
          <w:b/>
          <w:bCs/>
          <w:lang w:val="en"/>
        </w:rPr>
        <w:t>Game</w:t>
      </w:r>
      <w:ins w:id="467" w:author="Darina" w:date="2023-03-23T10:03:00Z">
        <w:r w:rsidR="00425A96">
          <w:rPr>
            <w:rStyle w:val="jlqj4b"/>
            <w:b/>
            <w:bCs/>
            <w:lang w:val="en"/>
          </w:rPr>
          <w:t>s</w:t>
        </w:r>
      </w:ins>
      <w:proofErr w:type="gramEnd"/>
      <w:r w:rsidR="00FE612A">
        <w:rPr>
          <w:rStyle w:val="jlqj4b"/>
          <w:b/>
          <w:bCs/>
          <w:lang w:val="en"/>
        </w:rPr>
        <w:t xml:space="preserve"> Code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445D7762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del w:id="468" w:author="Darina" w:date="2023-03-22T13:52:00Z">
        <w:r w:rsidRPr="00A94C93" w:rsidDel="003836C2">
          <w:rPr>
            <w:rFonts w:cstheme="minorHAnsi"/>
          </w:rPr>
          <w:delText>l</w:delText>
        </w:r>
      </w:del>
      <w:ins w:id="469" w:author="Darina" w:date="2023-03-22T13:52:00Z">
        <w:r w:rsidR="003836C2">
          <w:rPr>
            <w:rFonts w:cstheme="minorHAnsi"/>
          </w:rPr>
          <w:t>L</w:t>
        </w:r>
      </w:ins>
      <w:r w:rsidRPr="00A94C93">
        <w:rPr>
          <w:rFonts w:cstheme="minorHAnsi"/>
        </w:rPr>
        <w:t>ogged</w:t>
      </w:r>
      <w:ins w:id="470" w:author="Darina" w:date="2023-03-22T13:52:00Z">
        <w:r w:rsidR="003836C2">
          <w:rPr>
            <w:rFonts w:cstheme="minorHAnsi"/>
          </w:rPr>
          <w:t>-</w:t>
        </w:r>
      </w:ins>
      <w:del w:id="471" w:author="Darina" w:date="2023-03-22T13:52:00Z">
        <w:r w:rsidRPr="00A94C93" w:rsidDel="003836C2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 </w:t>
      </w:r>
      <w:del w:id="472" w:author="Darina" w:date="2023-03-22T13:52:00Z">
        <w:r w:rsidRPr="00A94C93" w:rsidDel="003836C2">
          <w:rPr>
            <w:rFonts w:cstheme="minorHAnsi"/>
          </w:rPr>
          <w:delText>u</w:delText>
        </w:r>
      </w:del>
      <w:ins w:id="473" w:author="Darina" w:date="2023-03-22T13:52:00Z">
        <w:r w:rsidR="003836C2">
          <w:rPr>
            <w:rFonts w:cstheme="minorHAnsi"/>
          </w:rPr>
          <w:t>U</w:t>
        </w:r>
      </w:ins>
      <w:r w:rsidRPr="00A94C93">
        <w:rPr>
          <w:rFonts w:cstheme="minorHAnsi"/>
        </w:rPr>
        <w:t>ser</w:t>
      </w:r>
      <w:ins w:id="474" w:author="Darina" w:date="2023-03-22T13:52:00Z">
        <w:r w:rsidR="003836C2">
          <w:rPr>
            <w:rFonts w:cstheme="minorHAnsi"/>
          </w:rPr>
          <w:t>,</w:t>
        </w:r>
      </w:ins>
      <w:del w:id="475" w:author="Darina" w:date="2023-03-22T13:52:00Z">
        <w:r w:rsidDel="003836C2">
          <w:rPr>
            <w:rFonts w:cstheme="minorHAnsi"/>
          </w:rPr>
          <w:delText xml:space="preserve"> and</w:delText>
        </w:r>
      </w:del>
      <w:r>
        <w:rPr>
          <w:rFonts w:cstheme="minorHAnsi"/>
        </w:rPr>
        <w:t xml:space="preserve"> </w:t>
      </w:r>
      <w:del w:id="476" w:author="Darina" w:date="2023-03-22T13:53:00Z">
        <w:r w:rsidDel="003836C2">
          <w:rPr>
            <w:rFonts w:cstheme="minorHAnsi"/>
          </w:rPr>
          <w:delText>o</w:delText>
        </w:r>
      </w:del>
      <w:ins w:id="477" w:author="Darina" w:date="2023-03-22T13:53:00Z">
        <w:r w:rsidR="003836C2">
          <w:rPr>
            <w:rFonts w:cstheme="minorHAnsi"/>
          </w:rPr>
          <w:t>O</w:t>
        </w:r>
      </w:ins>
      <w:r>
        <w:rPr>
          <w:rFonts w:cstheme="minorHAnsi"/>
        </w:rPr>
        <w:t xml:space="preserve">wner of the </w:t>
      </w:r>
      <w:del w:id="478" w:author="Darina" w:date="2023-03-22T13:53:00Z">
        <w:r w:rsidDel="003836C2">
          <w:rPr>
            <w:rFonts w:cstheme="minorHAnsi"/>
          </w:rPr>
          <w:delText>c</w:delText>
        </w:r>
      </w:del>
      <w:ins w:id="479" w:author="Darina" w:date="2023-03-22T13:53:00Z">
        <w:r w:rsidR="003836C2">
          <w:rPr>
            <w:rFonts w:cstheme="minorHAnsi"/>
          </w:rPr>
          <w:t>C</w:t>
        </w:r>
      </w:ins>
      <w:r>
        <w:rPr>
          <w:rFonts w:cstheme="minorHAnsi"/>
        </w:rPr>
        <w:t xml:space="preserve">urrent </w:t>
      </w:r>
      <w:del w:id="480" w:author="Darina" w:date="2023-03-22T13:53:00Z">
        <w:r w:rsidDel="003836C2">
          <w:rPr>
            <w:rFonts w:cstheme="minorHAnsi"/>
          </w:rPr>
          <w:delText>o</w:delText>
        </w:r>
      </w:del>
      <w:ins w:id="481" w:author="Darina" w:date="2023-03-22T13:53:00Z">
        <w:r w:rsidR="003836C2">
          <w:rPr>
            <w:rFonts w:cstheme="minorHAnsi"/>
          </w:rPr>
          <w:t>O</w:t>
        </w:r>
      </w:ins>
      <w:r>
        <w:rPr>
          <w:rFonts w:cstheme="minorHAnsi"/>
        </w:rPr>
        <w:t xml:space="preserve">ffer) </w:t>
      </w:r>
    </w:p>
    <w:p w14:paraId="0291A507" w14:textId="2657CD02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C41A32"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ins w:id="482" w:author="Darina" w:date="2023-03-22T13:53:00Z">
        <w:r w:rsidR="003836C2">
          <w:rPr>
            <w:rStyle w:val="jlqj4b"/>
            <w:b/>
            <w:lang w:val="en"/>
          </w:rPr>
          <w:t>s</w:t>
        </w:r>
      </w:ins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del w:id="483" w:author="Darina" w:date="2023-03-22T13:53:00Z">
        <w:r w:rsidRPr="00183F87" w:rsidDel="003836C2">
          <w:rPr>
            <w:rStyle w:val="jlqj4b"/>
            <w:b/>
            <w:lang w:val="en"/>
          </w:rPr>
          <w:delText>E</w:delText>
        </w:r>
      </w:del>
      <w:ins w:id="484" w:author="Darina" w:date="2023-03-22T13:53:00Z">
        <w:r w:rsidR="003836C2">
          <w:rPr>
            <w:rStyle w:val="jlqj4b"/>
            <w:b/>
            <w:lang w:val="en"/>
          </w:rPr>
          <w:t>e</w:t>
        </w:r>
      </w:ins>
      <w:r w:rsidRPr="00183F87">
        <w:rPr>
          <w:rStyle w:val="jlqj4b"/>
          <w:b/>
          <w:lang w:val="en"/>
        </w:rPr>
        <w:t>dit page</w:t>
      </w:r>
      <w:del w:id="485" w:author="Darina" w:date="2023-03-23T10:06:00Z">
        <w:r w:rsidDel="009F0FE6">
          <w:rPr>
            <w:rStyle w:val="jlqj4b"/>
            <w:lang w:val="en"/>
          </w:rPr>
          <w:delText xml:space="preserve">, all </w:delText>
        </w:r>
        <w:r w:rsidR="00B61219" w:rsidDel="009F0FE6">
          <w:rPr>
            <w:rStyle w:val="jlqj4b"/>
            <w:lang w:val="en"/>
          </w:rPr>
          <w:delText xml:space="preserve">fields being populated with </w:delText>
        </w:r>
        <w:r w:rsidR="00C41A32" w:rsidDel="009F0FE6">
          <w:rPr>
            <w:rStyle w:val="jlqj4b"/>
            <w:lang w:val="en"/>
          </w:rPr>
          <w:delText>game</w:delText>
        </w:r>
        <w:r w:rsidDel="009F0FE6">
          <w:rPr>
            <w:rStyle w:val="jlqj4b"/>
            <w:lang w:val="en"/>
          </w:rPr>
          <w:delText xml:space="preserve"> data</w:delText>
        </w:r>
      </w:del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</w:t>
      </w:r>
      <w:ins w:id="486" w:author="Darina" w:date="2023-03-22T13:53:00Z">
        <w:r w:rsidR="003836C2">
          <w:rPr>
            <w:rStyle w:val="jlqj4b"/>
            <w:lang w:val="en"/>
          </w:rPr>
          <w:t xml:space="preserve">the </w:t>
        </w:r>
      </w:ins>
      <w:r>
        <w:rPr>
          <w:rStyle w:val="jlqj4b"/>
          <w:lang w:val="en"/>
        </w:rPr>
        <w:t>relevant properties</w:t>
      </w:r>
      <w:ins w:id="487" w:author="Darina" w:date="2023-03-23T10:05:00Z">
        <w:r w:rsidR="00425A96">
          <w:rPr>
            <w:rStyle w:val="jlqj4b"/>
            <w:lang w:val="bg-BG"/>
          </w:rPr>
          <w:t xml:space="preserve"> </w:t>
        </w:r>
        <w:r w:rsidR="00425A96">
          <w:rPr>
            <w:rStyle w:val="jlqj4b"/>
          </w:rPr>
          <w:t xml:space="preserve">that must be </w:t>
        </w:r>
        <w:r w:rsidR="00425A96" w:rsidRPr="009F0FE6">
          <w:rPr>
            <w:rStyle w:val="jlqj4b"/>
            <w:b/>
            <w:bCs/>
            <w:rPrChange w:id="488" w:author="Darina" w:date="2023-03-23T10:06:00Z">
              <w:rPr>
                <w:rStyle w:val="jlqj4b"/>
              </w:rPr>
            </w:rPrChange>
          </w:rPr>
          <w:t>prepopulated</w:t>
        </w:r>
        <w:r w:rsidR="00425A96">
          <w:rPr>
            <w:rStyle w:val="jlqj4b"/>
          </w:rPr>
          <w:t xml:space="preserve"> with the game data</w:t>
        </w:r>
      </w:ins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ins w:id="489" w:author="Darina" w:date="2023-03-23T10:06:00Z">
        <w:r w:rsidR="009F0FE6">
          <w:rPr>
            <w:rStyle w:val="jlqj4b"/>
            <w:lang w:val="en"/>
          </w:rPr>
          <w:t xml:space="preserve">the edit is </w:t>
        </w:r>
      </w:ins>
      <w:r>
        <w:rPr>
          <w:rStyle w:val="jlqj4b"/>
          <w:lang w:val="en"/>
        </w:rPr>
        <w:t xml:space="preserve">successful, redirect the user to the </w:t>
      </w:r>
      <w:ins w:id="490" w:author="Darina" w:date="2023-03-23T10:07:00Z">
        <w:r w:rsidR="009F0FE6" w:rsidRPr="00B61219">
          <w:rPr>
            <w:rStyle w:val="jlqj4b"/>
            <w:b/>
            <w:lang w:val="en"/>
          </w:rPr>
          <w:t>details page</w:t>
        </w:r>
        <w:r w:rsidR="009F0FE6" w:rsidRPr="00B61219">
          <w:rPr>
            <w:rStyle w:val="jlqj4b"/>
            <w:b/>
            <w:lang w:val="en"/>
          </w:rPr>
          <w:t xml:space="preserve"> </w:t>
        </w:r>
        <w:r w:rsidR="009F0FE6">
          <w:rPr>
            <w:rStyle w:val="jlqj4b"/>
            <w:b/>
            <w:lang w:val="en"/>
          </w:rPr>
          <w:t xml:space="preserve">of the </w:t>
        </w:r>
      </w:ins>
      <w:r w:rsidRPr="00B61219">
        <w:rPr>
          <w:rStyle w:val="jlqj4b"/>
          <w:b/>
          <w:lang w:val="en"/>
        </w:rPr>
        <w:t xml:space="preserve">current </w:t>
      </w:r>
      <w:r w:rsidR="00C41A32">
        <w:rPr>
          <w:rStyle w:val="jlqj4b"/>
          <w:b/>
        </w:rPr>
        <w:t>game</w:t>
      </w:r>
      <w:del w:id="491" w:author="Darina" w:date="2023-03-23T10:07:00Z">
        <w:r w:rsidRPr="00B61219" w:rsidDel="009F0FE6">
          <w:rPr>
            <w:rStyle w:val="jlqj4b"/>
            <w:b/>
            <w:lang w:val="en"/>
          </w:rPr>
          <w:delText xml:space="preserve"> details page</w:delText>
        </w:r>
      </w:del>
      <w:r>
        <w:rPr>
          <w:rStyle w:val="jlqj4b"/>
          <w:lang w:val="en"/>
        </w:rPr>
        <w:t>.</w:t>
      </w:r>
    </w:p>
    <w:p w14:paraId="2874BDAF" w14:textId="1F3AB4F8" w:rsidR="00A45076" w:rsidRPr="00A508CE" w:rsidRDefault="00C41A32" w:rsidP="00357C76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2A3D411F" wp14:editId="453388AE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42E88F2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ins w:id="492" w:author="Darina" w:date="2023-03-22T13:54:00Z">
        <w:r w:rsidR="00580152">
          <w:t>/</w:t>
        </w:r>
      </w:ins>
      <w:del w:id="493" w:author="Darina" w:date="2023-03-22T13:54:00Z">
        <w:r w:rsidR="00183F87" w:rsidDel="00580152">
          <w:delText>(</w:delText>
        </w:r>
      </w:del>
      <w:ins w:id="494" w:author="Darina" w:date="2023-03-22T13:54:00Z">
        <w:r w:rsidR="00580152">
          <w:t xml:space="preserve"> </w:t>
        </w:r>
      </w:ins>
      <w:r w:rsidR="00183F87">
        <w:t>Routes Guards</w:t>
      </w:r>
      <w:del w:id="495" w:author="Darina" w:date="2023-03-22T13:55:00Z">
        <w:r w:rsidR="00183F87" w:rsidDel="00580152">
          <w:delText>) -</w:delText>
        </w:r>
      </w:del>
      <w:r w:rsidR="00183F87">
        <w:t xml:space="preserve">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60F274B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del w:id="496" w:author="Darina" w:date="2023-03-22T13:55:00Z">
        <w:r w:rsidRPr="00580152" w:rsidDel="00580152">
          <w:rPr>
            <w:rStyle w:val="CodeChar"/>
            <w:rFonts w:asciiTheme="minorHAnsi" w:hAnsiTheme="minorHAnsi" w:cstheme="minorHAnsi"/>
            <w:rPrChange w:id="497" w:author="Darina" w:date="2023-03-22T13:55:00Z">
              <w:rPr>
                <w:rStyle w:val="CodeChar"/>
              </w:rPr>
            </w:rPrChange>
          </w:rPr>
          <w:delText>S</w:delText>
        </w:r>
      </w:del>
      <w:ins w:id="498" w:author="Darina" w:date="2023-03-22T13:55:00Z">
        <w:r w:rsidR="00580152" w:rsidRPr="00580152">
          <w:rPr>
            <w:rStyle w:val="CodeChar"/>
            <w:rFonts w:asciiTheme="minorHAnsi" w:hAnsiTheme="minorHAnsi" w:cstheme="minorHAnsi"/>
            <w:rPrChange w:id="499" w:author="Darina" w:date="2023-03-22T13:55:00Z">
              <w:rPr>
                <w:rStyle w:val="CodeChar"/>
              </w:rPr>
            </w:rPrChange>
          </w:rPr>
          <w:t>s</w:t>
        </w:r>
      </w:ins>
      <w:r w:rsidRPr="00580152">
        <w:rPr>
          <w:rStyle w:val="CodeChar"/>
          <w:rFonts w:asciiTheme="minorHAnsi" w:hAnsiTheme="minorHAnsi" w:cstheme="minorHAnsi"/>
          <w:rPrChange w:id="500" w:author="Darina" w:date="2023-03-22T13:55:00Z">
            <w:rPr>
              <w:rStyle w:val="CodeChar"/>
            </w:rPr>
          </w:rPrChange>
        </w:rPr>
        <w:t>ecurity</w:t>
      </w:r>
      <w:r w:rsidR="000404EF" w:rsidRPr="00580152">
        <w:rPr>
          <w:rStyle w:val="CodeChar"/>
          <w:rFonts w:asciiTheme="minorHAnsi" w:hAnsiTheme="minorHAnsi" w:cstheme="minorHAnsi"/>
          <w:rPrChange w:id="501" w:author="Darina" w:date="2023-03-22T13:55:00Z">
            <w:rPr>
              <w:rStyle w:val="CodeChar"/>
            </w:rPr>
          </w:rPrChange>
        </w:rPr>
        <w:t xml:space="preserve"> </w:t>
      </w:r>
      <w:del w:id="502" w:author="Darina" w:date="2023-03-22T13:55:00Z">
        <w:r w:rsidRPr="00580152" w:rsidDel="00580152">
          <w:rPr>
            <w:rStyle w:val="CodeChar"/>
            <w:rFonts w:asciiTheme="minorHAnsi" w:hAnsiTheme="minorHAnsi" w:cstheme="minorHAnsi"/>
            <w:rPrChange w:id="503" w:author="Darina" w:date="2023-03-22T13:55:00Z">
              <w:rPr>
                <w:rStyle w:val="CodeChar"/>
              </w:rPr>
            </w:rPrChange>
          </w:rPr>
          <w:delText>R</w:delText>
        </w:r>
      </w:del>
      <w:ins w:id="504" w:author="Darina" w:date="2023-03-22T13:55:00Z">
        <w:r w:rsidR="00580152" w:rsidRPr="00580152">
          <w:rPr>
            <w:rStyle w:val="CodeChar"/>
            <w:rFonts w:asciiTheme="minorHAnsi" w:hAnsiTheme="minorHAnsi" w:cstheme="minorHAnsi"/>
            <w:rPrChange w:id="505" w:author="Darina" w:date="2023-03-22T13:55:00Z">
              <w:rPr>
                <w:rStyle w:val="CodeChar"/>
              </w:rPr>
            </w:rPrChange>
          </w:rPr>
          <w:t>r</w:t>
        </w:r>
      </w:ins>
      <w:r w:rsidRPr="00580152">
        <w:rPr>
          <w:rStyle w:val="CodeChar"/>
          <w:rFonts w:asciiTheme="minorHAnsi" w:hAnsiTheme="minorHAnsi" w:cstheme="minorHAnsi"/>
          <w:rPrChange w:id="506" w:author="Darina" w:date="2023-03-22T13:55:00Z">
            <w:rPr>
              <w:rStyle w:val="CodeChar"/>
            </w:rPr>
          </w:rPrChange>
        </w:rPr>
        <w:t>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ins w:id="507" w:author="Darina" w:date="2023-03-22T13:55:00Z">
        <w:r w:rsidR="00580152">
          <w:t xml:space="preserve">, i.e., </w:t>
        </w:r>
      </w:ins>
      <w:del w:id="508" w:author="Darina" w:date="2023-03-22T13:55:00Z">
        <w:r w:rsidRPr="00357C76" w:rsidDel="00580152">
          <w:delText>. C</w:delText>
        </w:r>
      </w:del>
      <w:ins w:id="509" w:author="Darina" w:date="2023-03-22T13:55:00Z">
        <w:r w:rsidR="00580152">
          <w:t>c</w:t>
        </w:r>
      </w:ins>
      <w:r w:rsidRPr="00357C76">
        <w:t>onfigurations about which users can access specific functionalities and pages.</w:t>
      </w:r>
    </w:p>
    <w:p w14:paraId="1EB30344" w14:textId="61ED5D61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9F0FE6">
        <w:rPr>
          <w:b/>
          <w:bCs/>
          <w:rPrChange w:id="510" w:author="Darina" w:date="2023-03-23T10:07:00Z">
            <w:rPr>
              <w:rStyle w:val="CodeChar"/>
            </w:rPr>
          </w:rPrChange>
        </w:rPr>
        <w:t>Guest</w:t>
      </w:r>
      <w:ins w:id="511" w:author="Darina" w:date="2023-03-22T13:56:00Z">
        <w:r w:rsidR="00580152" w:rsidRPr="009F0FE6">
          <w:rPr>
            <w:b/>
            <w:bCs/>
            <w:rPrChange w:id="512" w:author="Darina" w:date="2023-03-23T10:07:00Z">
              <w:rPr>
                <w:rStyle w:val="CodeChar"/>
              </w:rPr>
            </w:rPrChange>
          </w:rPr>
          <w:t>s</w:t>
        </w:r>
      </w:ins>
      <w:r w:rsidRPr="00357C76">
        <w:rPr>
          <w:noProof/>
        </w:rPr>
        <w:t xml:space="preserve"> (</w:t>
      </w:r>
      <w:r w:rsidRPr="00357C76">
        <w:t>not logged</w:t>
      </w:r>
      <w:del w:id="513" w:author="Darina" w:date="2023-03-22T13:56:00Z">
        <w:r w:rsidRPr="00357C76" w:rsidDel="00580152">
          <w:delText xml:space="preserve"> </w:delText>
        </w:r>
      </w:del>
      <w:ins w:id="514" w:author="Darina" w:date="2023-03-22T13:56:00Z">
        <w:r w:rsidR="00580152">
          <w:t>-</w:t>
        </w:r>
      </w:ins>
      <w:r w:rsidRPr="00357C76">
        <w:t>in</w:t>
      </w:r>
      <w:del w:id="515" w:author="Darina" w:date="2023-03-22T13:56:00Z">
        <w:r w:rsidRPr="00357C76" w:rsidDel="00580152">
          <w:rPr>
            <w:noProof/>
          </w:rPr>
          <w:delText>)</w:delText>
        </w:r>
      </w:del>
      <w:del w:id="516" w:author="Darina" w:date="2023-03-22T13:57:00Z">
        <w:r w:rsidRPr="00357C76" w:rsidDel="00580152">
          <w:rPr>
            <w:noProof/>
          </w:rPr>
          <w:delText xml:space="preserve"> </w:delText>
        </w:r>
        <w:r w:rsidRPr="00357C76" w:rsidDel="00580152">
          <w:delText>users</w:delText>
        </w:r>
      </w:del>
      <w:ins w:id="517" w:author="Darina" w:date="2023-03-22T13:57:00Z">
        <w:r w:rsidR="00580152">
          <w:t>)</w:t>
        </w:r>
      </w:ins>
      <w:r w:rsidRPr="00357C76">
        <w:t xml:space="preserve"> can access </w:t>
      </w:r>
      <w:r w:rsidR="00641EB1">
        <w:t xml:space="preserve">the </w:t>
      </w:r>
      <w:del w:id="518" w:author="Darina" w:date="2023-03-22T13:56:00Z">
        <w:r w:rsidRPr="009F0FE6" w:rsidDel="00580152">
          <w:rPr>
            <w:b/>
            <w:bCs/>
            <w:rPrChange w:id="519" w:author="Darina" w:date="2023-03-23T10:07:00Z">
              <w:rPr>
                <w:rStyle w:val="CodeChar"/>
              </w:rPr>
            </w:rPrChange>
          </w:rPr>
          <w:delText>H</w:delText>
        </w:r>
      </w:del>
      <w:ins w:id="520" w:author="Darina" w:date="2023-03-22T13:56:00Z">
        <w:r w:rsidR="00580152" w:rsidRPr="009F0FE6">
          <w:rPr>
            <w:b/>
            <w:bCs/>
            <w:rPrChange w:id="521" w:author="Darina" w:date="2023-03-23T10:07:00Z">
              <w:rPr>
                <w:rStyle w:val="CodeChar"/>
              </w:rPr>
            </w:rPrChange>
          </w:rPr>
          <w:t>h</w:t>
        </w:r>
      </w:ins>
      <w:r w:rsidRPr="009F0FE6">
        <w:rPr>
          <w:b/>
          <w:bCs/>
          <w:rPrChange w:id="522" w:author="Darina" w:date="2023-03-23T10:07:00Z">
            <w:rPr>
              <w:rStyle w:val="CodeChar"/>
            </w:rPr>
          </w:rPrChange>
        </w:rPr>
        <w:t>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37CA3437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9F0FE6">
        <w:rPr>
          <w:b/>
          <w:bCs/>
          <w:rPrChange w:id="523" w:author="Darina" w:date="2023-03-23T10:07:00Z">
            <w:rPr>
              <w:rStyle w:val="CodeChar"/>
            </w:rPr>
          </w:rPrChange>
        </w:rPr>
        <w:t>Guest</w:t>
      </w:r>
      <w:ins w:id="524" w:author="Darina" w:date="2023-03-22T13:56:00Z">
        <w:r w:rsidR="00580152" w:rsidRPr="009F0FE6">
          <w:rPr>
            <w:b/>
            <w:bCs/>
            <w:rPrChange w:id="525" w:author="Darina" w:date="2023-03-23T10:07:00Z">
              <w:rPr>
                <w:rStyle w:val="CodeChar"/>
              </w:rPr>
            </w:rPrChange>
          </w:rPr>
          <w:t>s</w:t>
        </w:r>
      </w:ins>
      <w:r w:rsidRPr="00357C76">
        <w:rPr>
          <w:noProof/>
        </w:rPr>
        <w:t xml:space="preserve"> (</w:t>
      </w:r>
      <w:r w:rsidRPr="00357C76">
        <w:t>not logged</w:t>
      </w:r>
      <w:ins w:id="526" w:author="Darina" w:date="2023-03-22T13:56:00Z">
        <w:r w:rsidR="00580152">
          <w:t>-</w:t>
        </w:r>
      </w:ins>
      <w:del w:id="527" w:author="Darina" w:date="2023-03-22T13:56:00Z">
        <w:r w:rsidRPr="00357C76" w:rsidDel="00580152">
          <w:delText xml:space="preserve"> </w:delText>
        </w:r>
      </w:del>
      <w:r w:rsidRPr="00357C76">
        <w:t>in</w:t>
      </w:r>
      <w:del w:id="528" w:author="Darina" w:date="2023-03-22T13:56:00Z">
        <w:r w:rsidRPr="00357C76" w:rsidDel="00580152">
          <w:rPr>
            <w:noProof/>
          </w:rPr>
          <w:delText>)</w:delText>
        </w:r>
      </w:del>
      <w:del w:id="529" w:author="Darina" w:date="2023-03-22T13:57:00Z">
        <w:r w:rsidRPr="00357C76" w:rsidDel="00580152">
          <w:rPr>
            <w:noProof/>
          </w:rPr>
          <w:delText xml:space="preserve"> </w:delText>
        </w:r>
        <w:r w:rsidRPr="00357C76" w:rsidDel="00580152">
          <w:delText>users</w:delText>
        </w:r>
      </w:del>
      <w:ins w:id="530" w:author="Darina" w:date="2023-03-22T13:57:00Z">
        <w:r w:rsidR="00580152">
          <w:t>)</w:t>
        </w:r>
      </w:ins>
      <w:r w:rsidRPr="00357C76">
        <w:t xml:space="preserve"> can access </w:t>
      </w:r>
      <w:r w:rsidR="00641EB1">
        <w:t xml:space="preserve">the </w:t>
      </w:r>
      <w:del w:id="531" w:author="Darina" w:date="2023-03-23T10:08:00Z">
        <w:r w:rsidRPr="009F0FE6" w:rsidDel="009F0FE6">
          <w:rPr>
            <w:b/>
            <w:bCs/>
            <w:rPrChange w:id="532" w:author="Darina" w:date="2023-03-23T10:07:00Z">
              <w:rPr>
                <w:rStyle w:val="CodeChar"/>
              </w:rPr>
            </w:rPrChange>
          </w:rPr>
          <w:delText>L</w:delText>
        </w:r>
      </w:del>
      <w:ins w:id="533" w:author="Darina" w:date="2023-03-23T10:08:00Z">
        <w:r w:rsidR="009F0FE6">
          <w:rPr>
            <w:b/>
            <w:bCs/>
          </w:rPr>
          <w:t>l</w:t>
        </w:r>
      </w:ins>
      <w:r w:rsidRPr="009F0FE6">
        <w:rPr>
          <w:b/>
          <w:bCs/>
          <w:rPrChange w:id="534" w:author="Darina" w:date="2023-03-23T10:07:00Z">
            <w:rPr>
              <w:rStyle w:val="CodeChar"/>
            </w:rPr>
          </w:rPrChange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3903E4E1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9F0FE6">
        <w:rPr>
          <w:b/>
          <w:bCs/>
          <w:rPrChange w:id="535" w:author="Darina" w:date="2023-03-23T10:07:00Z">
            <w:rPr>
              <w:rStyle w:val="CodeChar"/>
            </w:rPr>
          </w:rPrChange>
        </w:rPr>
        <w:t>Guest</w:t>
      </w:r>
      <w:ins w:id="536" w:author="Darina" w:date="2023-03-22T13:56:00Z">
        <w:r w:rsidR="00580152" w:rsidRPr="009F0FE6">
          <w:rPr>
            <w:b/>
            <w:bCs/>
            <w:rPrChange w:id="537" w:author="Darina" w:date="2023-03-23T10:07:00Z">
              <w:rPr>
                <w:rStyle w:val="CodeChar"/>
              </w:rPr>
            </w:rPrChange>
          </w:rPr>
          <w:t>s</w:t>
        </w:r>
      </w:ins>
      <w:r w:rsidRPr="00357C76">
        <w:rPr>
          <w:noProof/>
        </w:rPr>
        <w:t xml:space="preserve"> (</w:t>
      </w:r>
      <w:r w:rsidRPr="00357C76">
        <w:t>not logged</w:t>
      </w:r>
      <w:ins w:id="538" w:author="Darina" w:date="2023-03-22T13:56:00Z">
        <w:r w:rsidR="00580152">
          <w:t>-</w:t>
        </w:r>
      </w:ins>
      <w:del w:id="539" w:author="Darina" w:date="2023-03-22T13:56:00Z">
        <w:r w:rsidRPr="00357C76" w:rsidDel="00580152">
          <w:delText xml:space="preserve"> </w:delText>
        </w:r>
      </w:del>
      <w:r w:rsidRPr="00357C76">
        <w:t>in</w:t>
      </w:r>
      <w:del w:id="540" w:author="Darina" w:date="2023-03-22T13:56:00Z">
        <w:r w:rsidRPr="00357C76" w:rsidDel="00580152">
          <w:rPr>
            <w:noProof/>
          </w:rPr>
          <w:delText>)</w:delText>
        </w:r>
      </w:del>
      <w:del w:id="541" w:author="Darina" w:date="2023-03-22T13:57:00Z">
        <w:r w:rsidRPr="00357C76" w:rsidDel="00580152">
          <w:rPr>
            <w:noProof/>
          </w:rPr>
          <w:delText xml:space="preserve"> </w:delText>
        </w:r>
        <w:r w:rsidRPr="00357C76" w:rsidDel="00580152">
          <w:delText>users</w:delText>
        </w:r>
      </w:del>
      <w:ins w:id="542" w:author="Darina" w:date="2023-03-22T13:57:00Z">
        <w:r w:rsidR="00580152">
          <w:t>)</w:t>
        </w:r>
      </w:ins>
      <w:r w:rsidRPr="00357C76">
        <w:t xml:space="preserve"> can access </w:t>
      </w:r>
      <w:r w:rsidR="00641EB1">
        <w:t xml:space="preserve">the </w:t>
      </w:r>
      <w:del w:id="543" w:author="Darina" w:date="2023-03-23T10:08:00Z">
        <w:r w:rsidRPr="009F0FE6" w:rsidDel="009F0FE6">
          <w:rPr>
            <w:b/>
            <w:bCs/>
            <w:rPrChange w:id="544" w:author="Darina" w:date="2023-03-23T10:07:00Z">
              <w:rPr>
                <w:rStyle w:val="CodeChar"/>
              </w:rPr>
            </w:rPrChange>
          </w:rPr>
          <w:delText>R</w:delText>
        </w:r>
      </w:del>
      <w:ins w:id="545" w:author="Darina" w:date="2023-03-23T10:08:00Z">
        <w:r w:rsidR="009F0FE6">
          <w:rPr>
            <w:b/>
            <w:bCs/>
          </w:rPr>
          <w:t>r</w:t>
        </w:r>
      </w:ins>
      <w:r w:rsidRPr="009F0FE6">
        <w:rPr>
          <w:b/>
          <w:bCs/>
          <w:rPrChange w:id="546" w:author="Darina" w:date="2023-03-23T10:07:00Z">
            <w:rPr>
              <w:rStyle w:val="CodeChar"/>
            </w:rPr>
          </w:rPrChange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147E3D4B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601A2C">
        <w:rPr>
          <w:b/>
          <w:bCs/>
          <w:rPrChange w:id="547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ins w:id="548" w:author="Darina" w:date="2023-03-22T13:57:00Z">
        <w:r w:rsidR="00580152" w:rsidRPr="00601A2C">
          <w:rPr>
            <w:b/>
            <w:bCs/>
            <w:rPrChange w:id="549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t>s</w:t>
        </w:r>
      </w:ins>
      <w:r w:rsidRPr="00A94C93">
        <w:rPr>
          <w:rFonts w:cstheme="minorHAnsi"/>
        </w:rPr>
        <w:t xml:space="preserve"> (not logged</w:t>
      </w:r>
      <w:ins w:id="550" w:author="Darina" w:date="2023-03-22T13:56:00Z">
        <w:r w:rsidR="00580152">
          <w:rPr>
            <w:rFonts w:cstheme="minorHAnsi"/>
          </w:rPr>
          <w:t>-</w:t>
        </w:r>
      </w:ins>
      <w:del w:id="551" w:author="Darina" w:date="2023-03-22T13:56:00Z">
        <w:r w:rsidRPr="00A94C93" w:rsidDel="00580152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and </w:t>
      </w:r>
      <w:del w:id="552" w:author="Darina" w:date="2023-03-22T13:57:00Z">
        <w:r w:rsidRPr="00601A2C" w:rsidDel="00580152">
          <w:rPr>
            <w:b/>
            <w:bCs/>
            <w:rPrChange w:id="553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delText>U</w:delText>
        </w:r>
      </w:del>
      <w:ins w:id="554" w:author="Darina" w:date="2023-03-22T13:57:00Z">
        <w:r w:rsidR="00580152" w:rsidRPr="00601A2C">
          <w:rPr>
            <w:b/>
            <w:bCs/>
            <w:rPrChange w:id="555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t>u</w:t>
        </w:r>
      </w:ins>
      <w:r w:rsidRPr="00601A2C">
        <w:rPr>
          <w:b/>
          <w:bCs/>
          <w:rPrChange w:id="556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>sers</w:t>
      </w:r>
      <w:r w:rsidRPr="00A94C93">
        <w:rPr>
          <w:rFonts w:cstheme="minorHAnsi"/>
        </w:rPr>
        <w:t xml:space="preserve"> (logged</w:t>
      </w:r>
      <w:ins w:id="557" w:author="Darina" w:date="2023-03-22T13:57:00Z">
        <w:r w:rsidR="00580152">
          <w:rPr>
            <w:rFonts w:cstheme="minorHAnsi"/>
          </w:rPr>
          <w:t>-</w:t>
        </w:r>
      </w:ins>
      <w:del w:id="558" w:author="Darina" w:date="2023-03-22T13:57:00Z">
        <w:r w:rsidRPr="00A94C93" w:rsidDel="00580152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can access </w:t>
      </w:r>
      <w:r w:rsidR="00641EB1">
        <w:rPr>
          <w:rFonts w:cstheme="minorHAnsi"/>
        </w:rPr>
        <w:t xml:space="preserve">the </w:t>
      </w:r>
      <w:proofErr w:type="gramStart"/>
      <w:r w:rsidR="000404EF" w:rsidRPr="00601A2C">
        <w:rPr>
          <w:b/>
          <w:bCs/>
        </w:rPr>
        <w:t xml:space="preserve">All </w:t>
      </w:r>
      <w:r w:rsidR="00F0341E" w:rsidRPr="00601A2C">
        <w:rPr>
          <w:b/>
          <w:bCs/>
        </w:rPr>
        <w:t>Game</w:t>
      </w:r>
      <w:ins w:id="559" w:author="Darina" w:date="2023-03-23T10:08:00Z">
        <w:r w:rsidR="009F0FE6" w:rsidRPr="00601A2C">
          <w:rPr>
            <w:b/>
            <w:bCs/>
          </w:rPr>
          <w:t>s</w:t>
        </w:r>
      </w:ins>
      <w:proofErr w:type="gramEnd"/>
      <w:r w:rsidRPr="00601A2C">
        <w:rPr>
          <w:b/>
          <w:bCs/>
        </w:rPr>
        <w:t xml:space="preserve"> </w:t>
      </w:r>
      <w:r w:rsidR="00F0341E" w:rsidRPr="00601A2C">
        <w:rPr>
          <w:b/>
          <w:bCs/>
        </w:rPr>
        <w:t>Code</w:t>
      </w:r>
      <w:r w:rsidRPr="00601A2C">
        <w:rPr>
          <w:b/>
          <w:bCs/>
          <w:rPrChange w:id="560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 xml:space="preserve"> (</w:t>
      </w:r>
      <w:ins w:id="561" w:author="Darina" w:date="2023-03-22T13:57:00Z">
        <w:r w:rsidR="00580152" w:rsidRPr="00601A2C">
          <w:rPr>
            <w:b/>
            <w:bCs/>
            <w:rPrChange w:id="562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t xml:space="preserve">where </w:t>
        </w:r>
      </w:ins>
      <w:del w:id="563" w:author="Darina" w:date="2023-03-22T13:57:00Z">
        <w:r w:rsidRPr="00601A2C" w:rsidDel="00580152">
          <w:rPr>
            <w:b/>
            <w:bCs/>
            <w:rPrChange w:id="564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delText xml:space="preserve">Listed </w:delText>
        </w:r>
      </w:del>
      <w:r w:rsidRPr="00601A2C">
        <w:rPr>
          <w:b/>
          <w:bCs/>
          <w:rPrChange w:id="565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 xml:space="preserve">all </w:t>
      </w:r>
      <w:r w:rsidR="00F0341E" w:rsidRPr="00601A2C">
        <w:rPr>
          <w:b/>
          <w:bCs/>
          <w:rPrChange w:id="566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>game</w:t>
      </w:r>
      <w:r w:rsidR="000404EF" w:rsidRPr="00601A2C">
        <w:rPr>
          <w:b/>
          <w:bCs/>
          <w:rPrChange w:id="567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 xml:space="preserve"> offer</w:t>
      </w:r>
      <w:r w:rsidR="00641EB1" w:rsidRPr="00601A2C">
        <w:rPr>
          <w:b/>
          <w:bCs/>
          <w:rPrChange w:id="568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>s</w:t>
      </w:r>
      <w:ins w:id="569" w:author="Darina" w:date="2023-03-22T13:57:00Z">
        <w:r w:rsidR="00580152" w:rsidRPr="00601A2C">
          <w:rPr>
            <w:b/>
            <w:bCs/>
            <w:rPrChange w:id="570" w:author="Darina" w:date="2023-03-23T10:28:00Z">
              <w:rPr>
                <w:rStyle w:val="CodeChar"/>
                <w:rFonts w:asciiTheme="minorHAnsi" w:hAnsiTheme="minorHAnsi" w:cstheme="minorHAnsi"/>
              </w:rPr>
            </w:rPrChange>
          </w:rPr>
          <w:t xml:space="preserve"> are listed</w:t>
        </w:r>
      </w:ins>
      <w:r w:rsidRPr="00601A2C">
        <w:rPr>
          <w:b/>
          <w:bCs/>
          <w:rPrChange w:id="571" w:author="Darina" w:date="2023-03-23T10:28:00Z">
            <w:rPr>
              <w:rStyle w:val="CodeChar"/>
              <w:rFonts w:asciiTheme="minorHAnsi" w:hAnsiTheme="minorHAnsi" w:cstheme="minorHAnsi"/>
            </w:rPr>
          </w:rPrChange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2C8A296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9F0FE6">
        <w:rPr>
          <w:b/>
          <w:bCs/>
          <w:rPrChange w:id="572" w:author="Darina" w:date="2023-03-23T10:08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ins w:id="573" w:author="Darina" w:date="2023-03-22T13:57:00Z">
        <w:r w:rsidR="00580152" w:rsidRPr="009F0FE6">
          <w:rPr>
            <w:b/>
            <w:bCs/>
            <w:rPrChange w:id="574" w:author="Darina" w:date="2023-03-23T10:08:00Z">
              <w:rPr>
                <w:rStyle w:val="CodeChar"/>
                <w:rFonts w:asciiTheme="minorHAnsi" w:hAnsiTheme="minorHAnsi" w:cstheme="minorHAnsi"/>
              </w:rPr>
            </w:rPrChange>
          </w:rPr>
          <w:t>s</w:t>
        </w:r>
      </w:ins>
      <w:r w:rsidRPr="00A94C93">
        <w:rPr>
          <w:rFonts w:cstheme="minorHAnsi"/>
        </w:rPr>
        <w:t xml:space="preserve"> (not logged</w:t>
      </w:r>
      <w:ins w:id="575" w:author="Darina" w:date="2023-03-22T13:56:00Z">
        <w:r w:rsidR="00580152">
          <w:rPr>
            <w:rFonts w:cstheme="minorHAnsi"/>
          </w:rPr>
          <w:t>-</w:t>
        </w:r>
      </w:ins>
      <w:del w:id="576" w:author="Darina" w:date="2023-03-22T13:56:00Z">
        <w:r w:rsidRPr="00A94C93" w:rsidDel="00580152">
          <w:rPr>
            <w:rFonts w:cstheme="minorHAnsi"/>
          </w:rPr>
          <w:delText xml:space="preserve"> </w:delText>
        </w:r>
      </w:del>
      <w:r w:rsidRPr="00A94C93">
        <w:rPr>
          <w:rFonts w:cstheme="minorHAnsi"/>
        </w:rPr>
        <w:t xml:space="preserve">in) can access the </w:t>
      </w:r>
      <w:del w:id="577" w:author="Darina" w:date="2023-03-22T13:58:00Z">
        <w:r w:rsidRPr="00A94C93" w:rsidDel="00580152">
          <w:rPr>
            <w:rFonts w:cstheme="minorHAnsi"/>
            <w:b/>
          </w:rPr>
          <w:delText>D</w:delText>
        </w:r>
      </w:del>
      <w:ins w:id="578" w:author="Darina" w:date="2023-03-22T13:58:00Z">
        <w:r w:rsidR="00580152">
          <w:rPr>
            <w:rFonts w:cstheme="minorHAnsi"/>
            <w:b/>
          </w:rPr>
          <w:t>d</w:t>
        </w:r>
      </w:ins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29BD73D2" w14:textId="6B64DA06" w:rsidR="001B5CEB" w:rsidRPr="001B5CEB" w:rsidRDefault="00580152" w:rsidP="001B5CEB">
      <w:pPr>
        <w:pStyle w:val="ListParagraph"/>
        <w:numPr>
          <w:ilvl w:val="0"/>
          <w:numId w:val="42"/>
        </w:numPr>
        <w:rPr>
          <w:rFonts w:cstheme="minorHAnsi"/>
        </w:rPr>
      </w:pPr>
      <w:ins w:id="579" w:author="Darina" w:date="2023-03-22T13:58:00Z">
        <w:r w:rsidRPr="009F0FE6">
          <w:rPr>
            <w:b/>
            <w:bCs/>
            <w:rPrChange w:id="580" w:author="Darina" w:date="2023-03-23T10:08:00Z">
              <w:rPr>
                <w:rStyle w:val="CodeChar"/>
                <w:rFonts w:asciiTheme="minorHAnsi" w:hAnsiTheme="minorHAnsi" w:cstheme="minorHAnsi"/>
              </w:rPr>
            </w:rPrChange>
          </w:rPr>
          <w:t>Logged-in u</w:t>
        </w:r>
      </w:ins>
      <w:del w:id="581" w:author="Darina" w:date="2023-03-22T13:58:00Z">
        <w:r w:rsidR="001B5CEB" w:rsidRPr="009F0FE6" w:rsidDel="00580152">
          <w:rPr>
            <w:b/>
            <w:bCs/>
            <w:rPrChange w:id="582" w:author="Darina" w:date="2023-03-23T10:08:00Z">
              <w:rPr>
                <w:rStyle w:val="CodeChar"/>
                <w:rFonts w:asciiTheme="minorHAnsi" w:hAnsiTheme="minorHAnsi" w:cstheme="minorHAnsi"/>
              </w:rPr>
            </w:rPrChange>
          </w:rPr>
          <w:delText>U</w:delText>
        </w:r>
      </w:del>
      <w:r w:rsidR="001B5CEB" w:rsidRPr="009F0FE6">
        <w:rPr>
          <w:b/>
          <w:bCs/>
          <w:rPrChange w:id="583" w:author="Darina" w:date="2023-03-23T10:08:00Z">
            <w:rPr>
              <w:rStyle w:val="CodeChar"/>
              <w:rFonts w:asciiTheme="minorHAnsi" w:hAnsiTheme="minorHAnsi" w:cstheme="minorHAnsi"/>
            </w:rPr>
          </w:rPrChange>
        </w:rPr>
        <w:t>sers</w:t>
      </w:r>
      <w:del w:id="584" w:author="Darina" w:date="2023-03-22T13:58:00Z">
        <w:r w:rsidR="001B5CEB" w:rsidRPr="009F0FE6" w:rsidDel="00580152">
          <w:rPr>
            <w:b/>
            <w:bCs/>
            <w:rPrChange w:id="585" w:author="Darina" w:date="2023-03-23T10:08:00Z">
              <w:rPr/>
            </w:rPrChange>
          </w:rPr>
          <w:delText xml:space="preserve"> (logged</w:delText>
        </w:r>
      </w:del>
      <w:del w:id="586" w:author="Darina" w:date="2023-03-22T13:56:00Z">
        <w:r w:rsidR="001B5CEB" w:rsidRPr="009F0FE6" w:rsidDel="00580152">
          <w:rPr>
            <w:b/>
            <w:bCs/>
            <w:rPrChange w:id="587" w:author="Darina" w:date="2023-03-23T10:08:00Z">
              <w:rPr/>
            </w:rPrChange>
          </w:rPr>
          <w:delText xml:space="preserve"> </w:delText>
        </w:r>
      </w:del>
      <w:del w:id="588" w:author="Darina" w:date="2023-03-22T13:58:00Z">
        <w:r w:rsidR="001B5CEB" w:rsidRPr="009F0FE6" w:rsidDel="00580152">
          <w:rPr>
            <w:b/>
            <w:bCs/>
            <w:rPrChange w:id="589" w:author="Darina" w:date="2023-03-23T10:08:00Z">
              <w:rPr/>
            </w:rPrChange>
          </w:rPr>
          <w:delText>in)</w:delText>
        </w:r>
      </w:del>
      <w:r w:rsidR="001B5CEB">
        <w:rPr>
          <w:rFonts w:cstheme="minorHAnsi"/>
        </w:rPr>
        <w:t xml:space="preserve"> </w:t>
      </w:r>
      <w:r w:rsidR="001B5CEB"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del w:id="590" w:author="Darina" w:date="2023-03-22T13:58:00Z">
        <w:r w:rsidR="001B5CEB" w:rsidRPr="00A94C93" w:rsidDel="00580152">
          <w:rPr>
            <w:rStyle w:val="CodeChar"/>
            <w:rFonts w:asciiTheme="minorHAnsi" w:hAnsiTheme="minorHAnsi" w:cstheme="minorHAnsi"/>
          </w:rPr>
          <w:delText>H</w:delText>
        </w:r>
      </w:del>
      <w:ins w:id="591" w:author="Darina" w:date="2023-03-22T13:58:00Z">
        <w:r>
          <w:rPr>
            <w:rStyle w:val="CodeChar"/>
            <w:rFonts w:asciiTheme="minorHAnsi" w:hAnsiTheme="minorHAnsi" w:cstheme="minorHAnsi"/>
          </w:rPr>
          <w:t>h</w:t>
        </w:r>
      </w:ins>
      <w:r w:rsidR="001B5CEB" w:rsidRPr="00A94C93">
        <w:rPr>
          <w:rStyle w:val="CodeChar"/>
          <w:rFonts w:asciiTheme="minorHAnsi" w:hAnsiTheme="minorHAnsi" w:cstheme="minorHAnsi"/>
        </w:rPr>
        <w:t>ome</w:t>
      </w:r>
      <w:r w:rsidR="001B5CEB" w:rsidRPr="00A94C93">
        <w:rPr>
          <w:rFonts w:cstheme="minorHAnsi"/>
        </w:rPr>
        <w:t xml:space="preserve"> page</w:t>
      </w:r>
      <w:r w:rsidR="001B5CEB">
        <w:rPr>
          <w:rFonts w:cstheme="minorHAnsi"/>
        </w:rPr>
        <w:t>.</w:t>
      </w:r>
    </w:p>
    <w:p w14:paraId="641117DA" w14:textId="62A9C54D" w:rsidR="00357C76" w:rsidRPr="00357C76" w:rsidRDefault="00580152" w:rsidP="00357C76">
      <w:pPr>
        <w:pStyle w:val="ListParagraph"/>
        <w:numPr>
          <w:ilvl w:val="0"/>
          <w:numId w:val="42"/>
        </w:numPr>
        <w:rPr>
          <w:lang w:val="bg-BG"/>
        </w:rPr>
      </w:pPr>
      <w:ins w:id="592" w:author="Darina" w:date="2023-03-22T13:58:00Z">
        <w:r w:rsidRPr="00601A2C">
          <w:rPr>
            <w:b/>
            <w:bCs/>
            <w:rPrChange w:id="593" w:author="Darina" w:date="2023-03-23T10:28:00Z">
              <w:rPr>
                <w:rStyle w:val="CodeChar"/>
              </w:rPr>
            </w:rPrChange>
          </w:rPr>
          <w:t>Logged-in u</w:t>
        </w:r>
      </w:ins>
      <w:del w:id="594" w:author="Darina" w:date="2023-03-22T13:58:00Z">
        <w:r w:rsidR="00357C76" w:rsidRPr="00601A2C" w:rsidDel="00580152">
          <w:rPr>
            <w:b/>
            <w:bCs/>
            <w:rPrChange w:id="595" w:author="Darina" w:date="2023-03-23T10:28:00Z">
              <w:rPr>
                <w:rStyle w:val="CodeChar"/>
              </w:rPr>
            </w:rPrChange>
          </w:rPr>
          <w:delText>U</w:delText>
        </w:r>
      </w:del>
      <w:r w:rsidR="00357C76" w:rsidRPr="00601A2C">
        <w:rPr>
          <w:b/>
          <w:bCs/>
          <w:rPrChange w:id="596" w:author="Darina" w:date="2023-03-23T10:28:00Z">
            <w:rPr>
              <w:rStyle w:val="CodeChar"/>
            </w:rPr>
          </w:rPrChange>
        </w:rPr>
        <w:t>sers</w:t>
      </w:r>
      <w:del w:id="597" w:author="Darina" w:date="2023-03-22T13:58:00Z">
        <w:r w:rsidR="00357C76" w:rsidRPr="00601A2C" w:rsidDel="00580152">
          <w:rPr>
            <w:b/>
            <w:bCs/>
            <w:rPrChange w:id="598" w:author="Darina" w:date="2023-03-23T10:28:00Z">
              <w:rPr>
                <w:noProof/>
              </w:rPr>
            </w:rPrChange>
          </w:rPr>
          <w:delText xml:space="preserve"> (</w:delText>
        </w:r>
        <w:r w:rsidR="00357C76" w:rsidRPr="00601A2C" w:rsidDel="00580152">
          <w:rPr>
            <w:b/>
            <w:bCs/>
            <w:rPrChange w:id="599" w:author="Darina" w:date="2023-03-23T10:28:00Z">
              <w:rPr/>
            </w:rPrChange>
          </w:rPr>
          <w:delText>logged</w:delText>
        </w:r>
      </w:del>
      <w:del w:id="600" w:author="Darina" w:date="2023-03-22T13:56:00Z">
        <w:r w:rsidR="00357C76" w:rsidRPr="00601A2C" w:rsidDel="00580152">
          <w:rPr>
            <w:b/>
            <w:bCs/>
            <w:rPrChange w:id="601" w:author="Darina" w:date="2023-03-23T10:28:00Z">
              <w:rPr/>
            </w:rPrChange>
          </w:rPr>
          <w:delText xml:space="preserve"> </w:delText>
        </w:r>
      </w:del>
      <w:del w:id="602" w:author="Darina" w:date="2023-03-22T13:58:00Z">
        <w:r w:rsidR="00357C76" w:rsidRPr="00601A2C" w:rsidDel="00580152">
          <w:rPr>
            <w:b/>
            <w:bCs/>
            <w:rPrChange w:id="603" w:author="Darina" w:date="2023-03-23T10:28:00Z">
              <w:rPr/>
            </w:rPrChange>
          </w:rPr>
          <w:delText>in</w:delText>
        </w:r>
        <w:r w:rsidR="00357C76" w:rsidRPr="00601A2C" w:rsidDel="00580152">
          <w:rPr>
            <w:b/>
            <w:bCs/>
            <w:rPrChange w:id="604" w:author="Darina" w:date="2023-03-23T10:28:00Z">
              <w:rPr>
                <w:noProof/>
              </w:rPr>
            </w:rPrChange>
          </w:rPr>
          <w:delText>)</w:delText>
        </w:r>
      </w:del>
      <w:r w:rsidR="00357C76" w:rsidRPr="00357C76">
        <w:rPr>
          <w:noProof/>
        </w:rPr>
        <w:t xml:space="preserve"> </w:t>
      </w:r>
      <w:r w:rsidR="00357C76" w:rsidRPr="00357C76">
        <w:t xml:space="preserve">can access </w:t>
      </w:r>
      <w:r w:rsidR="00641EB1">
        <w:t xml:space="preserve">the </w:t>
      </w:r>
      <w:del w:id="605" w:author="Darina" w:date="2023-03-22T13:58:00Z">
        <w:r w:rsidR="00357C76" w:rsidRPr="00580152" w:rsidDel="00580152">
          <w:rPr>
            <w:rStyle w:val="CodeChar"/>
            <w:rFonts w:asciiTheme="minorHAnsi" w:hAnsiTheme="minorHAnsi" w:cstheme="minorHAnsi"/>
            <w:rPrChange w:id="606" w:author="Darina" w:date="2023-03-22T13:59:00Z">
              <w:rPr>
                <w:rStyle w:val="CodeChar"/>
              </w:rPr>
            </w:rPrChange>
          </w:rPr>
          <w:delText>D</w:delText>
        </w:r>
      </w:del>
      <w:ins w:id="607" w:author="Darina" w:date="2023-03-22T13:58:00Z">
        <w:r w:rsidRPr="00580152">
          <w:rPr>
            <w:rStyle w:val="CodeChar"/>
            <w:rFonts w:asciiTheme="minorHAnsi" w:hAnsiTheme="minorHAnsi" w:cstheme="minorHAnsi"/>
            <w:rPrChange w:id="608" w:author="Darina" w:date="2023-03-22T13:59:00Z">
              <w:rPr>
                <w:rStyle w:val="CodeChar"/>
              </w:rPr>
            </w:rPrChange>
          </w:rPr>
          <w:t>d</w:t>
        </w:r>
      </w:ins>
      <w:r w:rsidR="00357C76" w:rsidRPr="00580152">
        <w:rPr>
          <w:rStyle w:val="CodeChar"/>
          <w:rFonts w:asciiTheme="minorHAnsi" w:hAnsiTheme="minorHAnsi" w:cstheme="minorHAnsi"/>
          <w:rPrChange w:id="609" w:author="Darina" w:date="2023-03-22T13:59:00Z">
            <w:rPr>
              <w:rStyle w:val="CodeChar"/>
            </w:rPr>
          </w:rPrChange>
        </w:rPr>
        <w:t>etails</w:t>
      </w:r>
      <w:r w:rsidR="00357C76" w:rsidRPr="00357C76">
        <w:rPr>
          <w:noProof/>
        </w:rPr>
        <w:t xml:space="preserve"> </w:t>
      </w:r>
      <w:r w:rsidR="00357C76" w:rsidRPr="00357C76">
        <w:t>page and functionality.</w:t>
      </w:r>
    </w:p>
    <w:p w14:paraId="7ECCFADB" w14:textId="1E68DC21" w:rsidR="00357C76" w:rsidRPr="00580152" w:rsidRDefault="00580152" w:rsidP="00357C76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ins w:id="610" w:author="Darina" w:date="2023-03-22T13:59:00Z">
        <w:r>
          <w:rPr>
            <w:rFonts w:cstheme="minorHAnsi"/>
            <w:b/>
            <w:bCs/>
            <w:noProof/>
          </w:rPr>
          <w:t xml:space="preserve">Logged-in </w:t>
        </w:r>
      </w:ins>
      <w:del w:id="611" w:author="Darina" w:date="2023-03-22T13:59:00Z">
        <w:r w:rsidR="00357C76" w:rsidRPr="00580152" w:rsidDel="00580152">
          <w:rPr>
            <w:rFonts w:cstheme="minorHAnsi"/>
            <w:b/>
            <w:bCs/>
            <w:noProof/>
            <w:rPrChange w:id="612" w:author="Darina" w:date="2023-03-22T13:59:00Z">
              <w:rPr>
                <w:rFonts w:ascii="Consolas" w:hAnsi="Consolas"/>
                <w:b/>
                <w:bCs/>
                <w:noProof/>
              </w:rPr>
            </w:rPrChange>
          </w:rPr>
          <w:delText>U</w:delText>
        </w:r>
      </w:del>
      <w:ins w:id="613" w:author="Darina" w:date="2023-03-22T13:59:00Z">
        <w:r>
          <w:rPr>
            <w:rFonts w:cstheme="minorHAnsi"/>
            <w:b/>
            <w:bCs/>
            <w:noProof/>
          </w:rPr>
          <w:t>u</w:t>
        </w:r>
      </w:ins>
      <w:r w:rsidR="00357C76" w:rsidRPr="00580152">
        <w:rPr>
          <w:rFonts w:cstheme="minorHAnsi"/>
          <w:b/>
          <w:bCs/>
          <w:noProof/>
          <w:rPrChange w:id="614" w:author="Darina" w:date="2023-03-22T13:59:00Z">
            <w:rPr>
              <w:rFonts w:ascii="Consolas" w:hAnsi="Consolas"/>
              <w:b/>
              <w:bCs/>
              <w:noProof/>
            </w:rPr>
          </w:rPrChange>
        </w:rPr>
        <w:t>sers</w:t>
      </w:r>
      <w:r w:rsidR="00357C76" w:rsidRPr="00580152">
        <w:rPr>
          <w:rFonts w:cstheme="minorHAnsi"/>
          <w:noProof/>
        </w:rPr>
        <w:t xml:space="preserve"> (</w:t>
      </w:r>
      <w:r w:rsidR="00357C76" w:rsidRPr="00580152">
        <w:rPr>
          <w:rFonts w:cstheme="minorHAnsi"/>
        </w:rPr>
        <w:t>not</w:t>
      </w:r>
      <w:ins w:id="615" w:author="Darina" w:date="2023-03-22T14:00:00Z">
        <w:r>
          <w:rPr>
            <w:rFonts w:cstheme="minorHAnsi"/>
          </w:rPr>
          <w:t xml:space="preserve"> the</w:t>
        </w:r>
      </w:ins>
      <w:r w:rsidR="00357C76" w:rsidRPr="00580152">
        <w:rPr>
          <w:rFonts w:cstheme="minorHAnsi"/>
        </w:rPr>
        <w:t xml:space="preserve"> </w:t>
      </w:r>
      <w:ins w:id="616" w:author="Darina" w:date="2023-03-22T13:59:00Z">
        <w:r>
          <w:rPr>
            <w:rFonts w:cstheme="minorHAnsi"/>
          </w:rPr>
          <w:t>owner</w:t>
        </w:r>
      </w:ins>
      <w:ins w:id="617" w:author="Darina" w:date="2023-03-22T14:00:00Z">
        <w:r>
          <w:rPr>
            <w:rFonts w:cstheme="minorHAnsi"/>
          </w:rPr>
          <w:t xml:space="preserve"> of the current</w:t>
        </w:r>
      </w:ins>
      <w:del w:id="618" w:author="Darina" w:date="2023-03-22T14:00:00Z">
        <w:r w:rsidR="00F0341E" w:rsidRPr="00580152" w:rsidDel="00580152">
          <w:rPr>
            <w:rFonts w:cstheme="minorHAnsi"/>
          </w:rPr>
          <w:delText>game</w:delText>
        </w:r>
      </w:del>
      <w:r w:rsidR="001B5CEB" w:rsidRPr="00580152">
        <w:rPr>
          <w:rFonts w:cstheme="minorHAnsi"/>
        </w:rPr>
        <w:t xml:space="preserve"> offer</w:t>
      </w:r>
      <w:del w:id="619" w:author="Darina" w:date="2023-03-22T14:00:00Z">
        <w:r w:rsidR="001B5CEB" w:rsidRPr="00580152" w:rsidDel="00580152">
          <w:rPr>
            <w:rFonts w:cstheme="minorHAnsi"/>
          </w:rPr>
          <w:delText xml:space="preserve"> owner</w:delText>
        </w:r>
        <w:r w:rsidR="000404EF" w:rsidRPr="00580152" w:rsidDel="00580152">
          <w:rPr>
            <w:rFonts w:cstheme="minorHAnsi"/>
          </w:rPr>
          <w:delText>s</w:delText>
        </w:r>
      </w:del>
      <w:r w:rsidR="00357C76" w:rsidRPr="00580152">
        <w:rPr>
          <w:rFonts w:cstheme="minorHAnsi"/>
          <w:noProof/>
        </w:rPr>
        <w:t xml:space="preserve">) </w:t>
      </w:r>
      <w:r w:rsidR="00357C76" w:rsidRPr="00580152">
        <w:rPr>
          <w:rFonts w:cstheme="minorHAnsi"/>
        </w:rPr>
        <w:t>can</w:t>
      </w:r>
      <w:r w:rsidR="001B5CEB" w:rsidRPr="00580152">
        <w:rPr>
          <w:rFonts w:cstheme="minorHAnsi"/>
          <w:lang w:val="bg-BG"/>
        </w:rPr>
        <w:t xml:space="preserve"> </w:t>
      </w:r>
      <w:r w:rsidR="000404EF" w:rsidRPr="00580152">
        <w:rPr>
          <w:rStyle w:val="jlqj4b"/>
          <w:rFonts w:cstheme="minorHAnsi"/>
          <w:b/>
        </w:rPr>
        <w:t>buy</w:t>
      </w:r>
      <w:r w:rsidR="001B5CEB" w:rsidRPr="00580152">
        <w:rPr>
          <w:rStyle w:val="jlqj4b"/>
          <w:rFonts w:cstheme="minorHAnsi"/>
          <w:b/>
          <w:lang w:val="en"/>
        </w:rPr>
        <w:t xml:space="preserve"> </w:t>
      </w:r>
      <w:ins w:id="620" w:author="Darina" w:date="2023-03-22T14:00:00Z">
        <w:r>
          <w:rPr>
            <w:rStyle w:val="jlqj4b"/>
            <w:rFonts w:cstheme="minorHAnsi"/>
            <w:b/>
            <w:lang w:val="en"/>
          </w:rPr>
          <w:t xml:space="preserve">the </w:t>
        </w:r>
      </w:ins>
      <w:r w:rsidR="00F0341E" w:rsidRPr="00580152">
        <w:rPr>
          <w:rStyle w:val="jlqj4b"/>
          <w:rFonts w:cstheme="minorHAnsi"/>
          <w:b/>
          <w:lang w:val="en"/>
        </w:rPr>
        <w:t>game code</w:t>
      </w:r>
      <w:r w:rsidR="00A45076" w:rsidRPr="00580152">
        <w:rPr>
          <w:rFonts w:cstheme="minorHAnsi"/>
        </w:rPr>
        <w:t>.</w:t>
      </w:r>
    </w:p>
    <w:p w14:paraId="18C09CA5" w14:textId="60E1C818" w:rsidR="00357C76" w:rsidRPr="00580152" w:rsidRDefault="00EF4721" w:rsidP="00357C76">
      <w:pPr>
        <w:pStyle w:val="ListParagraph"/>
        <w:numPr>
          <w:ilvl w:val="1"/>
          <w:numId w:val="42"/>
        </w:numPr>
        <w:rPr>
          <w:rFonts w:cstheme="minorHAnsi"/>
          <w:lang w:val="bg-BG"/>
        </w:rPr>
      </w:pPr>
      <w:ins w:id="621" w:author="Darina" w:date="2023-03-22T14:05:00Z">
        <w:r>
          <w:rPr>
            <w:rFonts w:cstheme="minorHAnsi"/>
            <w:b/>
            <w:bCs/>
            <w:noProof/>
          </w:rPr>
          <w:t>The logged-in</w:t>
        </w:r>
      </w:ins>
      <w:del w:id="622" w:author="Darina" w:date="2023-03-22T14:00:00Z">
        <w:r w:rsidR="00357C76" w:rsidRPr="00580152" w:rsidDel="00580152">
          <w:rPr>
            <w:rFonts w:cstheme="minorHAnsi"/>
            <w:b/>
            <w:bCs/>
            <w:noProof/>
            <w:rPrChange w:id="623" w:author="Darina" w:date="2023-03-22T13:59:00Z">
              <w:rPr>
                <w:rFonts w:ascii="Consolas" w:hAnsi="Consolas"/>
                <w:b/>
                <w:bCs/>
                <w:noProof/>
              </w:rPr>
            </w:rPrChange>
          </w:rPr>
          <w:delText>U</w:delText>
        </w:r>
      </w:del>
      <w:del w:id="624" w:author="Darina" w:date="2023-03-22T14:05:00Z">
        <w:r w:rsidR="00357C76" w:rsidRPr="00580152" w:rsidDel="00EF4721">
          <w:rPr>
            <w:rFonts w:cstheme="minorHAnsi"/>
            <w:b/>
            <w:bCs/>
            <w:noProof/>
            <w:rPrChange w:id="625" w:author="Darina" w:date="2023-03-22T13:59:00Z">
              <w:rPr>
                <w:rFonts w:ascii="Consolas" w:hAnsi="Consolas"/>
                <w:b/>
                <w:bCs/>
                <w:noProof/>
              </w:rPr>
            </w:rPrChange>
          </w:rPr>
          <w:delText>sers</w:delText>
        </w:r>
        <w:r w:rsidR="00357C76" w:rsidRPr="00580152" w:rsidDel="00EF4721">
          <w:rPr>
            <w:rFonts w:cstheme="minorHAnsi"/>
            <w:noProof/>
          </w:rPr>
          <w:delText xml:space="preserve"> </w:delText>
        </w:r>
        <w:r w:rsidR="001B5CEB" w:rsidRPr="00580152" w:rsidDel="00EF4721">
          <w:rPr>
            <w:rFonts w:cstheme="minorHAnsi"/>
            <w:noProof/>
          </w:rPr>
          <w:delText>(</w:delText>
        </w:r>
      </w:del>
      <w:ins w:id="626" w:author="Darina" w:date="2023-03-22T14:01:00Z">
        <w:r w:rsidR="00580152">
          <w:rPr>
            <w:rFonts w:cstheme="minorHAnsi"/>
            <w:noProof/>
          </w:rPr>
          <w:t xml:space="preserve"> </w:t>
        </w:r>
        <w:r w:rsidR="00580152" w:rsidRPr="00EF4721">
          <w:rPr>
            <w:rFonts w:cstheme="minorHAnsi"/>
            <w:b/>
            <w:bCs/>
            <w:noProof/>
            <w:rPrChange w:id="627" w:author="Darina" w:date="2023-03-22T14:05:00Z">
              <w:rPr>
                <w:rFonts w:cstheme="minorHAnsi"/>
                <w:noProof/>
              </w:rPr>
            </w:rPrChange>
          </w:rPr>
          <w:t>owner</w:t>
        </w:r>
        <w:r w:rsidR="00580152">
          <w:rPr>
            <w:rFonts w:cstheme="minorHAnsi"/>
            <w:noProof/>
          </w:rPr>
          <w:t xml:space="preserve"> of the current </w:t>
        </w:r>
      </w:ins>
      <w:r w:rsidR="00F0341E" w:rsidRPr="00580152">
        <w:rPr>
          <w:rFonts w:cstheme="minorHAnsi"/>
        </w:rPr>
        <w:t>game</w:t>
      </w:r>
      <w:r w:rsidR="001B5CEB" w:rsidRPr="00580152">
        <w:rPr>
          <w:rFonts w:cstheme="minorHAnsi"/>
        </w:rPr>
        <w:t xml:space="preserve"> offer</w:t>
      </w:r>
      <w:del w:id="628" w:author="Darina" w:date="2023-03-22T14:01:00Z">
        <w:r w:rsidR="001B5CEB" w:rsidRPr="00580152" w:rsidDel="00580152">
          <w:rPr>
            <w:rFonts w:cstheme="minorHAnsi"/>
          </w:rPr>
          <w:delText xml:space="preserve"> owner</w:delText>
        </w:r>
        <w:r w:rsidR="000404EF" w:rsidRPr="00580152" w:rsidDel="00580152">
          <w:rPr>
            <w:rFonts w:cstheme="minorHAnsi"/>
          </w:rPr>
          <w:delText>s</w:delText>
        </w:r>
      </w:del>
      <w:del w:id="629" w:author="Darina" w:date="2023-03-22T14:05:00Z">
        <w:r w:rsidR="00357C76" w:rsidRPr="00580152" w:rsidDel="00EF4721">
          <w:rPr>
            <w:rFonts w:cstheme="minorHAnsi"/>
            <w:noProof/>
          </w:rPr>
          <w:delText>)</w:delText>
        </w:r>
      </w:del>
      <w:r w:rsidR="00357C76" w:rsidRPr="00580152">
        <w:rPr>
          <w:rFonts w:cstheme="minorHAnsi"/>
          <w:noProof/>
        </w:rPr>
        <w:t xml:space="preserve"> </w:t>
      </w:r>
      <w:r w:rsidR="00357C76" w:rsidRPr="00580152">
        <w:rPr>
          <w:rFonts w:cstheme="minorHAnsi"/>
        </w:rPr>
        <w:t xml:space="preserve">can </w:t>
      </w:r>
      <w:del w:id="630" w:author="Darina" w:date="2023-03-22T14:01:00Z">
        <w:r w:rsidR="00357C76" w:rsidRPr="00580152" w:rsidDel="00580152">
          <w:rPr>
            <w:rFonts w:cstheme="minorHAnsi"/>
            <w:b/>
            <w:bCs/>
            <w:noProof/>
            <w:rPrChange w:id="631" w:author="Darina" w:date="2023-03-22T13:59:00Z">
              <w:rPr>
                <w:rFonts w:ascii="Consolas" w:hAnsi="Consolas"/>
                <w:b/>
                <w:bCs/>
                <w:noProof/>
              </w:rPr>
            </w:rPrChange>
          </w:rPr>
          <w:delText>E</w:delText>
        </w:r>
      </w:del>
      <w:ins w:id="632" w:author="Darina" w:date="2023-03-22T14:01:00Z">
        <w:r w:rsidR="00580152">
          <w:rPr>
            <w:rFonts w:cstheme="minorHAnsi"/>
            <w:b/>
            <w:bCs/>
            <w:noProof/>
          </w:rPr>
          <w:t>e</w:t>
        </w:r>
      </w:ins>
      <w:r w:rsidR="00357C76" w:rsidRPr="00580152">
        <w:rPr>
          <w:rFonts w:cstheme="minorHAnsi"/>
          <w:b/>
          <w:bCs/>
          <w:noProof/>
          <w:rPrChange w:id="633" w:author="Darina" w:date="2023-03-22T13:59:00Z">
            <w:rPr>
              <w:rFonts w:ascii="Consolas" w:hAnsi="Consolas"/>
              <w:b/>
              <w:bCs/>
              <w:noProof/>
            </w:rPr>
          </w:rPrChange>
        </w:rPr>
        <w:t>dit</w:t>
      </w:r>
      <w:r w:rsidR="00357C76" w:rsidRPr="00580152">
        <w:rPr>
          <w:rFonts w:cstheme="minorHAnsi"/>
          <w:noProof/>
        </w:rPr>
        <w:t xml:space="preserve"> </w:t>
      </w:r>
      <w:r w:rsidR="00357C76" w:rsidRPr="00580152">
        <w:rPr>
          <w:rFonts w:cstheme="minorHAnsi"/>
        </w:rPr>
        <w:t xml:space="preserve">and </w:t>
      </w:r>
      <w:del w:id="634" w:author="Darina" w:date="2023-03-22T14:01:00Z">
        <w:r w:rsidR="00357C76" w:rsidRPr="00580152" w:rsidDel="00580152">
          <w:rPr>
            <w:rFonts w:cstheme="minorHAnsi"/>
            <w:b/>
            <w:bCs/>
            <w:noProof/>
            <w:rPrChange w:id="635" w:author="Darina" w:date="2023-03-22T13:59:00Z">
              <w:rPr>
                <w:rFonts w:ascii="Consolas" w:hAnsi="Consolas"/>
                <w:b/>
                <w:bCs/>
                <w:noProof/>
              </w:rPr>
            </w:rPrChange>
          </w:rPr>
          <w:delText>D</w:delText>
        </w:r>
      </w:del>
      <w:ins w:id="636" w:author="Darina" w:date="2023-03-22T14:01:00Z">
        <w:r w:rsidR="00580152">
          <w:rPr>
            <w:rFonts w:cstheme="minorHAnsi"/>
            <w:b/>
            <w:bCs/>
            <w:noProof/>
          </w:rPr>
          <w:t>d</w:t>
        </w:r>
      </w:ins>
      <w:r w:rsidR="00357C76" w:rsidRPr="00580152">
        <w:rPr>
          <w:rFonts w:cstheme="minorHAnsi"/>
          <w:b/>
          <w:bCs/>
          <w:noProof/>
          <w:rPrChange w:id="637" w:author="Darina" w:date="2023-03-22T13:59:00Z">
            <w:rPr>
              <w:rFonts w:ascii="Consolas" w:hAnsi="Consolas"/>
              <w:b/>
              <w:bCs/>
              <w:noProof/>
            </w:rPr>
          </w:rPrChange>
        </w:rPr>
        <w:t>elete</w:t>
      </w:r>
      <w:r w:rsidR="00357C76" w:rsidRPr="00580152">
        <w:rPr>
          <w:rFonts w:cstheme="minorHAnsi"/>
          <w:noProof/>
        </w:rPr>
        <w:t xml:space="preserve"> </w:t>
      </w:r>
      <w:ins w:id="638" w:author="Darina" w:date="2023-03-22T14:06:00Z">
        <w:r>
          <w:rPr>
            <w:rFonts w:cstheme="minorHAnsi"/>
            <w:noProof/>
          </w:rPr>
          <w:t>it</w:t>
        </w:r>
      </w:ins>
      <w:del w:id="639" w:author="Darina" w:date="2023-03-22T14:06:00Z">
        <w:r w:rsidR="00357C76" w:rsidRPr="00580152" w:rsidDel="00EF4721">
          <w:rPr>
            <w:rFonts w:cstheme="minorHAnsi"/>
          </w:rPr>
          <w:delText xml:space="preserve">the current </w:delText>
        </w:r>
        <w:r w:rsidR="00F0341E" w:rsidRPr="00580152" w:rsidDel="00EF4721">
          <w:rPr>
            <w:rFonts w:cstheme="minorHAnsi"/>
          </w:rPr>
          <w:delText>game</w:delText>
        </w:r>
        <w:r w:rsidR="000404EF" w:rsidRPr="00580152" w:rsidDel="00EF4721">
          <w:rPr>
            <w:rFonts w:cstheme="minorHAnsi"/>
          </w:rPr>
          <w:delText xml:space="preserve"> offer</w:delText>
        </w:r>
      </w:del>
      <w:ins w:id="640" w:author="Darina" w:date="2023-03-22T14:02:00Z">
        <w:r w:rsidR="00580152">
          <w:rPr>
            <w:rFonts w:cstheme="minorHAnsi"/>
          </w:rPr>
          <w:t>.</w:t>
        </w:r>
      </w:ins>
    </w:p>
    <w:p w14:paraId="30462DCD" w14:textId="2CF9C220" w:rsidR="00357C76" w:rsidRPr="00580152" w:rsidRDefault="00580152" w:rsidP="00357C76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ins w:id="641" w:author="Darina" w:date="2023-03-22T14:02:00Z">
        <w:r w:rsidRPr="00601A2C">
          <w:rPr>
            <w:b/>
            <w:bCs/>
            <w:rPrChange w:id="642" w:author="Darina" w:date="2023-03-23T10:27:00Z">
              <w:rPr>
                <w:rStyle w:val="CodeChar"/>
                <w:rFonts w:asciiTheme="minorHAnsi" w:hAnsiTheme="minorHAnsi" w:cstheme="minorHAnsi"/>
              </w:rPr>
            </w:rPrChange>
          </w:rPr>
          <w:t>Logged-in u</w:t>
        </w:r>
      </w:ins>
      <w:del w:id="643" w:author="Darina" w:date="2023-03-22T14:02:00Z">
        <w:r w:rsidR="00357C76" w:rsidRPr="00601A2C" w:rsidDel="00580152">
          <w:rPr>
            <w:b/>
            <w:bCs/>
            <w:rPrChange w:id="644" w:author="Darina" w:date="2023-03-23T10:27:00Z">
              <w:rPr>
                <w:rStyle w:val="CodeChar"/>
              </w:rPr>
            </w:rPrChange>
          </w:rPr>
          <w:delText>U</w:delText>
        </w:r>
      </w:del>
      <w:r w:rsidR="00357C76" w:rsidRPr="00601A2C">
        <w:rPr>
          <w:b/>
          <w:bCs/>
          <w:rPrChange w:id="645" w:author="Darina" w:date="2023-03-23T10:27:00Z">
            <w:rPr>
              <w:rStyle w:val="CodeChar"/>
            </w:rPr>
          </w:rPrChange>
        </w:rPr>
        <w:t>sers</w:t>
      </w:r>
      <w:del w:id="646" w:author="Darina" w:date="2023-03-22T14:02:00Z">
        <w:r w:rsidR="00357C76" w:rsidRPr="00601A2C" w:rsidDel="00580152">
          <w:rPr>
            <w:b/>
            <w:bCs/>
            <w:rPrChange w:id="647" w:author="Darina" w:date="2023-03-23T10:27:00Z">
              <w:rPr>
                <w:rFonts w:cstheme="minorHAnsi"/>
                <w:noProof/>
              </w:rPr>
            </w:rPrChange>
          </w:rPr>
          <w:delText xml:space="preserve"> (</w:delText>
        </w:r>
        <w:r w:rsidR="00357C76" w:rsidRPr="00601A2C" w:rsidDel="00580152">
          <w:rPr>
            <w:b/>
            <w:bCs/>
            <w:rPrChange w:id="648" w:author="Darina" w:date="2023-03-23T10:27:00Z">
              <w:rPr/>
            </w:rPrChange>
          </w:rPr>
          <w:delText>logged</w:delText>
        </w:r>
      </w:del>
      <w:del w:id="649" w:author="Darina" w:date="2023-03-22T13:56:00Z">
        <w:r w:rsidR="00357C76" w:rsidRPr="00601A2C" w:rsidDel="00580152">
          <w:rPr>
            <w:b/>
            <w:bCs/>
            <w:rPrChange w:id="650" w:author="Darina" w:date="2023-03-23T10:27:00Z">
              <w:rPr/>
            </w:rPrChange>
          </w:rPr>
          <w:delText xml:space="preserve"> </w:delText>
        </w:r>
      </w:del>
      <w:del w:id="651" w:author="Darina" w:date="2023-03-22T14:02:00Z">
        <w:r w:rsidR="00357C76" w:rsidRPr="00601A2C" w:rsidDel="00580152">
          <w:rPr>
            <w:b/>
            <w:bCs/>
            <w:rPrChange w:id="652" w:author="Darina" w:date="2023-03-23T10:27:00Z">
              <w:rPr/>
            </w:rPrChange>
          </w:rPr>
          <w:delText>in</w:delText>
        </w:r>
        <w:r w:rsidR="00357C76" w:rsidRPr="00601A2C" w:rsidDel="00580152">
          <w:rPr>
            <w:b/>
            <w:bCs/>
            <w:rPrChange w:id="653" w:author="Darina" w:date="2023-03-23T10:27:00Z">
              <w:rPr>
                <w:rFonts w:cstheme="minorHAnsi"/>
                <w:noProof/>
              </w:rPr>
            </w:rPrChange>
          </w:rPr>
          <w:delText>)</w:delText>
        </w:r>
      </w:del>
      <w:r w:rsidR="00357C76" w:rsidRPr="00580152">
        <w:rPr>
          <w:rFonts w:cstheme="minorHAnsi"/>
          <w:noProof/>
        </w:rPr>
        <w:t xml:space="preserve"> </w:t>
      </w:r>
      <w:r w:rsidR="00357C76" w:rsidRPr="00580152">
        <w:rPr>
          <w:rFonts w:cstheme="minorHAnsi"/>
        </w:rPr>
        <w:t xml:space="preserve">can access </w:t>
      </w:r>
      <w:r w:rsidR="001B5CEB" w:rsidRPr="00580152">
        <w:rPr>
          <w:rFonts w:cstheme="minorHAnsi"/>
          <w:b/>
          <w:noProof/>
          <w:rPrChange w:id="654" w:author="Darina" w:date="2023-03-22T13:59:00Z">
            <w:rPr>
              <w:rFonts w:ascii="Consolas" w:hAnsi="Consolas"/>
              <w:b/>
              <w:noProof/>
            </w:rPr>
          </w:rPrChange>
        </w:rPr>
        <w:t xml:space="preserve">Create </w:t>
      </w:r>
      <w:r w:rsidR="00F0341E" w:rsidRPr="00580152">
        <w:rPr>
          <w:rFonts w:cstheme="minorHAnsi"/>
          <w:b/>
          <w:noProof/>
          <w:rPrChange w:id="655" w:author="Darina" w:date="2023-03-22T13:59:00Z">
            <w:rPr>
              <w:rFonts w:ascii="Consolas" w:hAnsi="Consolas"/>
              <w:b/>
              <w:noProof/>
            </w:rPr>
          </w:rPrChange>
        </w:rPr>
        <w:t xml:space="preserve">Game </w:t>
      </w:r>
      <w:r w:rsidR="001B5CEB" w:rsidRPr="00580152">
        <w:rPr>
          <w:rFonts w:cstheme="minorHAnsi"/>
          <w:b/>
          <w:noProof/>
          <w:rPrChange w:id="656" w:author="Darina" w:date="2023-03-22T13:59:00Z">
            <w:rPr>
              <w:rFonts w:ascii="Consolas" w:hAnsi="Consolas"/>
              <w:b/>
              <w:noProof/>
            </w:rPr>
          </w:rPrChange>
        </w:rPr>
        <w:t>Offer</w:t>
      </w:r>
      <w:r w:rsidR="00357C76" w:rsidRPr="00580152">
        <w:rPr>
          <w:rFonts w:cstheme="minorHAnsi"/>
          <w:b/>
          <w:noProof/>
          <w:rPrChange w:id="657" w:author="Darina" w:date="2023-03-22T13:59:00Z">
            <w:rPr>
              <w:rFonts w:ascii="Consolas" w:hAnsi="Consolas"/>
              <w:b/>
              <w:noProof/>
            </w:rPr>
          </w:rPrChange>
        </w:rPr>
        <w:t xml:space="preserve"> </w:t>
      </w:r>
      <w:r w:rsidR="00357C76" w:rsidRPr="00580152">
        <w:rPr>
          <w:rFonts w:cstheme="minorHAnsi"/>
        </w:rPr>
        <w:t>page and functionality.</w:t>
      </w:r>
    </w:p>
    <w:p w14:paraId="6B2135D3" w14:textId="38B8B907" w:rsidR="007E1B04" w:rsidRPr="00580152" w:rsidRDefault="00580152" w:rsidP="009E2018">
      <w:pPr>
        <w:pStyle w:val="ListParagraph"/>
        <w:numPr>
          <w:ilvl w:val="0"/>
          <w:numId w:val="42"/>
        </w:numPr>
        <w:rPr>
          <w:rFonts w:cstheme="minorHAnsi"/>
          <w:lang w:val="bg-BG"/>
        </w:rPr>
      </w:pPr>
      <w:ins w:id="658" w:author="Darina" w:date="2023-03-22T14:02:00Z">
        <w:r w:rsidRPr="00601A2C">
          <w:rPr>
            <w:b/>
            <w:bCs/>
            <w:rPrChange w:id="659" w:author="Darina" w:date="2023-03-23T10:27:00Z">
              <w:rPr>
                <w:rStyle w:val="CodeChar"/>
                <w:rFonts w:asciiTheme="minorHAnsi" w:hAnsiTheme="minorHAnsi" w:cstheme="minorHAnsi"/>
              </w:rPr>
            </w:rPrChange>
          </w:rPr>
          <w:t>Logged-in u</w:t>
        </w:r>
      </w:ins>
      <w:del w:id="660" w:author="Darina" w:date="2023-03-22T14:02:00Z">
        <w:r w:rsidR="00357C76" w:rsidRPr="00601A2C" w:rsidDel="00580152">
          <w:rPr>
            <w:b/>
            <w:bCs/>
            <w:rPrChange w:id="661" w:author="Darina" w:date="2023-03-23T10:27:00Z">
              <w:rPr>
                <w:rStyle w:val="CodeChar"/>
              </w:rPr>
            </w:rPrChange>
          </w:rPr>
          <w:delText>U</w:delText>
        </w:r>
      </w:del>
      <w:r w:rsidR="00357C76" w:rsidRPr="00601A2C">
        <w:rPr>
          <w:b/>
          <w:bCs/>
          <w:rPrChange w:id="662" w:author="Darina" w:date="2023-03-23T10:27:00Z">
            <w:rPr>
              <w:rStyle w:val="CodeChar"/>
            </w:rPr>
          </w:rPrChange>
        </w:rPr>
        <w:t>sers</w:t>
      </w:r>
      <w:del w:id="663" w:author="Darina" w:date="2023-03-22T14:02:00Z">
        <w:r w:rsidR="00357C76" w:rsidRPr="00601A2C" w:rsidDel="00580152">
          <w:rPr>
            <w:b/>
            <w:bCs/>
            <w:rPrChange w:id="664" w:author="Darina" w:date="2023-03-23T10:27:00Z">
              <w:rPr>
                <w:rFonts w:cstheme="minorHAnsi"/>
                <w:noProof/>
              </w:rPr>
            </w:rPrChange>
          </w:rPr>
          <w:delText xml:space="preserve"> (</w:delText>
        </w:r>
        <w:r w:rsidR="00357C76" w:rsidRPr="00601A2C" w:rsidDel="00580152">
          <w:rPr>
            <w:b/>
            <w:bCs/>
            <w:rPrChange w:id="665" w:author="Darina" w:date="2023-03-23T10:27:00Z">
              <w:rPr/>
            </w:rPrChange>
          </w:rPr>
          <w:delText>logged</w:delText>
        </w:r>
      </w:del>
      <w:del w:id="666" w:author="Darina" w:date="2023-03-22T13:56:00Z">
        <w:r w:rsidR="00357C76" w:rsidRPr="00601A2C" w:rsidDel="00580152">
          <w:rPr>
            <w:b/>
            <w:bCs/>
            <w:rPrChange w:id="667" w:author="Darina" w:date="2023-03-23T10:27:00Z">
              <w:rPr/>
            </w:rPrChange>
          </w:rPr>
          <w:delText xml:space="preserve"> </w:delText>
        </w:r>
      </w:del>
      <w:del w:id="668" w:author="Darina" w:date="2023-03-22T14:02:00Z">
        <w:r w:rsidR="00357C76" w:rsidRPr="00601A2C" w:rsidDel="00580152">
          <w:rPr>
            <w:b/>
            <w:bCs/>
            <w:rPrChange w:id="669" w:author="Darina" w:date="2023-03-23T10:27:00Z">
              <w:rPr/>
            </w:rPrChange>
          </w:rPr>
          <w:delText>in</w:delText>
        </w:r>
        <w:r w:rsidR="00357C76" w:rsidRPr="00601A2C" w:rsidDel="00580152">
          <w:rPr>
            <w:b/>
            <w:bCs/>
            <w:rPrChange w:id="670" w:author="Darina" w:date="2023-03-23T10:27:00Z">
              <w:rPr>
                <w:rFonts w:cstheme="minorHAnsi"/>
                <w:noProof/>
              </w:rPr>
            </w:rPrChange>
          </w:rPr>
          <w:delText>)</w:delText>
        </w:r>
      </w:del>
      <w:r w:rsidR="00357C76" w:rsidRPr="00580152">
        <w:rPr>
          <w:rFonts w:cstheme="minorHAnsi"/>
          <w:noProof/>
        </w:rPr>
        <w:t xml:space="preserve"> </w:t>
      </w:r>
      <w:r w:rsidR="00357C76" w:rsidRPr="00580152">
        <w:rPr>
          <w:rFonts w:cstheme="minorHAnsi"/>
        </w:rPr>
        <w:t xml:space="preserve">can access </w:t>
      </w:r>
      <w:del w:id="671" w:author="Darina" w:date="2023-03-22T14:02:00Z">
        <w:r w:rsidR="00357C76" w:rsidRPr="00580152" w:rsidDel="00580152">
          <w:rPr>
            <w:rStyle w:val="CodeChar"/>
            <w:rFonts w:asciiTheme="minorHAnsi" w:hAnsiTheme="minorHAnsi" w:cstheme="minorHAnsi"/>
            <w:rPrChange w:id="672" w:author="Darina" w:date="2023-03-22T13:59:00Z">
              <w:rPr>
                <w:rStyle w:val="CodeChar"/>
              </w:rPr>
            </w:rPrChange>
          </w:rPr>
          <w:delText>L</w:delText>
        </w:r>
      </w:del>
      <w:ins w:id="673" w:author="Darina" w:date="2023-03-22T14:02:00Z">
        <w:r>
          <w:rPr>
            <w:rStyle w:val="CodeChar"/>
            <w:rFonts w:asciiTheme="minorHAnsi" w:hAnsiTheme="minorHAnsi" w:cstheme="minorHAnsi"/>
          </w:rPr>
          <w:t>l</w:t>
        </w:r>
      </w:ins>
      <w:r w:rsidR="00357C76" w:rsidRPr="00580152">
        <w:rPr>
          <w:rStyle w:val="CodeChar"/>
          <w:rFonts w:asciiTheme="minorHAnsi" w:hAnsiTheme="minorHAnsi" w:cstheme="minorHAnsi"/>
          <w:rPrChange w:id="674" w:author="Darina" w:date="2023-03-22T13:59:00Z">
            <w:rPr>
              <w:rStyle w:val="CodeChar"/>
            </w:rPr>
          </w:rPrChange>
        </w:rPr>
        <w:t>ogout</w:t>
      </w:r>
      <w:r w:rsidR="00357C76" w:rsidRPr="00580152">
        <w:rPr>
          <w:rFonts w:cstheme="minorHAnsi"/>
          <w:noProof/>
        </w:rPr>
        <w:t xml:space="preserve"> </w:t>
      </w:r>
      <w:r w:rsidR="00357C76" w:rsidRPr="00580152">
        <w:rPr>
          <w:rFonts w:cstheme="minorHAnsi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commentRangeStart w:id="675"/>
      <w:r w:rsidRPr="00A94C93">
        <w:rPr>
          <w:rFonts w:cstheme="minorHAnsi"/>
          <w:b/>
          <w:bCs/>
        </w:rPr>
        <w:t>paths</w:t>
      </w:r>
      <w:commentRangeEnd w:id="675"/>
      <w:r w:rsidR="009F0FE6">
        <w:rPr>
          <w:rStyle w:val="CommentReference"/>
        </w:rPr>
        <w:commentReference w:id="675"/>
      </w:r>
      <w:r w:rsidRPr="00A94C93">
        <w:rPr>
          <w:rFonts w:cstheme="minorHAnsi"/>
        </w:rPr>
        <w:t>:</w:t>
      </w:r>
    </w:p>
    <w:p w14:paraId="5CF5E1D8" w14:textId="52892983" w:rsidR="009E2018" w:rsidRPr="009E2018" w:rsidRDefault="00F0341E" w:rsidP="009E2018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730A62D3" wp14:editId="7E03E9F5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>
      <w:pPr>
        <w:pPrChange w:id="676" w:author="Darina" w:date="2023-03-22T14:02:00Z">
          <w:pPr>
            <w:pStyle w:val="Heading3"/>
          </w:pPr>
        </w:pPrChange>
      </w:pPr>
      <w:r w:rsidRPr="009E2018">
        <w:t xml:space="preserve">The application should notify the users about </w:t>
      </w:r>
      <w:r w:rsidR="00641EB1">
        <w:t xml:space="preserve">the </w:t>
      </w:r>
      <w:r w:rsidRPr="009E2018">
        <w:t>result of their actions.</w:t>
      </w:r>
    </w:p>
    <w:p w14:paraId="05DDD476" w14:textId="4D07B73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ins w:id="677" w:author="Darina" w:date="2023-03-22T14:03:00Z">
        <w:r w:rsidR="00580152">
          <w:t xml:space="preserve">an </w:t>
        </w:r>
      </w:ins>
      <w:r w:rsidRPr="009E2018">
        <w:t>error, you should display</w:t>
      </w:r>
      <w:r>
        <w:t xml:space="preserve"> </w:t>
      </w:r>
      <w:ins w:id="678" w:author="Darina" w:date="2023-03-22T14:03:00Z">
        <w:r w:rsidR="00580152">
          <w:t xml:space="preserve">the </w:t>
        </w:r>
        <w:r w:rsidR="00580152" w:rsidRPr="00580152">
          <w:rPr>
            <w:rStyle w:val="CodeChar"/>
            <w:rPrChange w:id="679" w:author="Darina" w:date="2023-03-22T14:03:00Z">
              <w:rPr/>
            </w:rPrChange>
          </w:rPr>
          <w:t>&lt;</w:t>
        </w:r>
      </w:ins>
      <w:r w:rsidRPr="00580152">
        <w:rPr>
          <w:rStyle w:val="CodeChar"/>
          <w:rPrChange w:id="680" w:author="Darina" w:date="2023-03-22T14:03:00Z">
            <w:rPr/>
          </w:rPrChange>
        </w:rPr>
        <w:t>div</w:t>
      </w:r>
      <w:ins w:id="681" w:author="Darina" w:date="2023-03-22T14:03:00Z">
        <w:r w:rsidR="00580152" w:rsidRPr="00580152">
          <w:rPr>
            <w:rStyle w:val="CodeChar"/>
            <w:rPrChange w:id="682" w:author="Darina" w:date="2023-03-22T14:03:00Z">
              <w:rPr/>
            </w:rPrChange>
          </w:rPr>
          <w:t>&gt;</w:t>
        </w:r>
      </w:ins>
      <w:r>
        <w:t xml:space="preserve"> with class </w:t>
      </w:r>
      <w:r w:rsidR="009B1099" w:rsidRPr="009F0FE6">
        <w:rPr>
          <w:rStyle w:val="CodeChar"/>
          <w:rPrChange w:id="683" w:author="Darina" w:date="2023-03-23T10:12:00Z">
            <w:rPr/>
          </w:rPrChange>
        </w:rPr>
        <w:t>"</w:t>
      </w:r>
      <w:r w:rsidRPr="009F0FE6">
        <w:rPr>
          <w:rStyle w:val="CodeChar"/>
          <w:rPrChange w:id="684" w:author="Darina" w:date="2023-03-23T10:12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errorContainer</w:t>
      </w:r>
      <w:r w:rsidR="009B1099" w:rsidRPr="009F0FE6">
        <w:rPr>
          <w:rStyle w:val="CodeChar"/>
          <w:rPrChange w:id="685" w:author="Darina" w:date="2023-03-23T10:12:00Z">
            <w:rPr/>
          </w:rPrChange>
        </w:rPr>
        <w:t>"</w:t>
      </w:r>
      <w:ins w:id="686" w:author="Darina" w:date="2023-03-22T14:03:00Z">
        <w:r w:rsidR="00580152">
          <w:t>.</w:t>
        </w:r>
      </w:ins>
    </w:p>
    <w:p w14:paraId="2A2C5410" w14:textId="77777777" w:rsidR="009E2018" w:rsidRDefault="009E2018">
      <w:pPr>
        <w:pPrChange w:id="687" w:author="Darina" w:date="2023-03-22T14:03:00Z">
          <w:pPr>
            <w:pStyle w:val="Heading3"/>
          </w:pPr>
        </w:pPrChange>
      </w:pPr>
      <w:r w:rsidRPr="009E2018">
        <w:t>You can choose to display the first error or all of them. You have complete freedom to choose the content of the error message you will display.</w:t>
      </w:r>
    </w:p>
    <w:p w14:paraId="01A1AF33" w14:textId="72FC823E" w:rsidR="00357C76" w:rsidRPr="00357C76" w:rsidRDefault="00357C76" w:rsidP="009E2018">
      <w:pPr>
        <w:pStyle w:val="Heading3"/>
        <w:rPr>
          <w:lang w:val="bg-BG"/>
        </w:rPr>
      </w:pPr>
      <w:r w:rsidRPr="00357C76">
        <w:t xml:space="preserve">Login </w:t>
      </w:r>
      <w:ins w:id="688" w:author="Darina" w:date="2023-03-22T14:04:00Z">
        <w:r w:rsidR="00580152">
          <w:t>&amp;</w:t>
        </w:r>
      </w:ins>
      <w:del w:id="689" w:author="Darina" w:date="2023-03-22T14:04:00Z">
        <w:r w:rsidRPr="00357C76" w:rsidDel="00580152">
          <w:delText>/</w:delText>
        </w:r>
      </w:del>
      <w:r w:rsidRPr="00357C76">
        <w:t xml:space="preserve">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75EC4B61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  <w:ins w:id="690" w:author="Darina" w:date="2023-03-22T14:04:00Z">
        <w:r w:rsidR="00EF4721">
          <w:rPr>
            <w:rFonts w:cstheme="minorHAnsi"/>
            <w:bCs/>
            <w:noProof/>
          </w:rPr>
          <w:t>.</w:t>
        </w:r>
      </w:ins>
    </w:p>
    <w:p w14:paraId="6C931E7A" w14:textId="0E5F92CD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  <w:ins w:id="691" w:author="Darina" w:date="2023-03-22T14:04:00Z">
        <w:r w:rsidR="00EF4721">
          <w:rPr>
            <w:rFonts w:cstheme="minorHAnsi"/>
            <w:bCs/>
            <w:noProof/>
          </w:rPr>
          <w:t>.</w:t>
        </w:r>
      </w:ins>
    </w:p>
    <w:p w14:paraId="6BB0CB73" w14:textId="2892903A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  <w:ins w:id="692" w:author="Darina" w:date="2023-03-22T14:04:00Z">
        <w:r w:rsidR="00EF4721">
          <w:rPr>
            <w:noProof/>
          </w:rPr>
          <w:t>.</w:t>
        </w:r>
      </w:ins>
    </w:p>
    <w:p w14:paraId="7879DF54" w14:textId="02EDCFC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del w:id="693" w:author="Darina" w:date="2023-03-22T14:06:00Z">
        <w:r w:rsidRPr="00DE52CF" w:rsidDel="00EF4721">
          <w:rPr>
            <w:b/>
            <w:noProof/>
          </w:rPr>
          <w:delText xml:space="preserve">repeat </w:delText>
        </w:r>
      </w:del>
      <w:r w:rsidRPr="00DE52CF">
        <w:rPr>
          <w:b/>
          <w:noProof/>
        </w:rPr>
        <w:t>password</w:t>
      </w:r>
      <w:ins w:id="694" w:author="Darina" w:date="2023-03-22T14:06:00Z">
        <w:r w:rsidR="00EF4721">
          <w:rPr>
            <w:b/>
            <w:noProof/>
          </w:rPr>
          <w:t xml:space="preserve"> confirmation</w:t>
        </w:r>
      </w:ins>
      <w:r w:rsidRPr="00357C76">
        <w:rPr>
          <w:noProof/>
        </w:rPr>
        <w:t xml:space="preserve"> should be </w:t>
      </w:r>
      <w:r w:rsidRPr="00DE52CF">
        <w:rPr>
          <w:b/>
          <w:noProof/>
        </w:rPr>
        <w:t xml:space="preserve">equal to the </w:t>
      </w:r>
      <w:commentRangeStart w:id="695"/>
      <w:r w:rsidRPr="00DE52CF">
        <w:rPr>
          <w:b/>
          <w:noProof/>
        </w:rPr>
        <w:t>password</w:t>
      </w:r>
      <w:commentRangeEnd w:id="695"/>
      <w:r w:rsidR="00EF4721">
        <w:rPr>
          <w:rStyle w:val="CommentReference"/>
        </w:rPr>
        <w:commentReference w:id="695"/>
      </w:r>
      <w:ins w:id="696" w:author="Darina" w:date="2023-03-22T14:04:00Z">
        <w:r w:rsidR="00EF4721" w:rsidRPr="00EF4721">
          <w:rPr>
            <w:bCs/>
            <w:noProof/>
            <w:rPrChange w:id="697" w:author="Darina" w:date="2023-03-22T14:04:00Z">
              <w:rPr>
                <w:b/>
                <w:noProof/>
              </w:rPr>
            </w:rPrChange>
          </w:rPr>
          <w:t>.</w:t>
        </w:r>
      </w:ins>
    </w:p>
    <w:p w14:paraId="11D75FC9" w14:textId="5E641B6A" w:rsidR="00B83335" w:rsidRDefault="007E4B93" w:rsidP="00D738A6">
      <w:pPr>
        <w:rPr>
          <w:noProof/>
        </w:rPr>
      </w:pPr>
      <w:r w:rsidRPr="007E4B93">
        <w:rPr>
          <w:noProof/>
        </w:rPr>
        <w:drawing>
          <wp:inline distT="0" distB="0" distL="0" distR="0" wp14:anchorId="417CA041" wp14:editId="5BFD994E">
            <wp:extent cx="6626225" cy="3313430"/>
            <wp:effectExtent l="0" t="0" r="3175" b="1270"/>
            <wp:docPr id="40" name="Картина 40" descr="Картина, която съдържа текст, закрито,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40" descr="Картина, която съдържа текст, закрито, монитор, екранна снимк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178CE4FA" w:rsidR="009E2018" w:rsidRPr="00D738A6" w:rsidRDefault="007E4B93" w:rsidP="00D738A6">
      <w:pPr>
        <w:rPr>
          <w:lang w:val="bg-BG"/>
        </w:rPr>
      </w:pPr>
      <w:r w:rsidRPr="007E4B93">
        <w:rPr>
          <w:noProof/>
          <w:lang w:val="bg-BG"/>
        </w:rPr>
        <w:drawing>
          <wp:inline distT="0" distB="0" distL="0" distR="0" wp14:anchorId="133908CA" wp14:editId="6FA24667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2FFB2C94" w:rsidR="00357C76" w:rsidRPr="00357C76" w:rsidRDefault="007E4B93" w:rsidP="00357C76">
      <w:pPr>
        <w:pStyle w:val="Heading3"/>
        <w:rPr>
          <w:lang w:val="bg-BG"/>
        </w:rPr>
      </w:pPr>
      <w:r>
        <w:t>Game</w:t>
      </w:r>
    </w:p>
    <w:p w14:paraId="39145369" w14:textId="341B107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</w:t>
      </w:r>
      <w:commentRangeStart w:id="698"/>
      <w:r w:rsidRPr="00357C76">
        <w:rPr>
          <w:noProof/>
        </w:rPr>
        <w:t xml:space="preserve">validations </w:t>
      </w:r>
      <w:commentRangeEnd w:id="698"/>
      <w:r w:rsidR="00340701">
        <w:rPr>
          <w:rStyle w:val="CommentReference"/>
        </w:rPr>
        <w:commentReference w:id="698"/>
      </w:r>
      <w:r w:rsidRPr="00357C76">
        <w:rPr>
          <w:noProof/>
        </w:rPr>
        <w:t xml:space="preserve">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E4B93">
        <w:rPr>
          <w:b/>
          <w:bCs/>
          <w:noProof/>
        </w:rPr>
        <w:t>game</w:t>
      </w:r>
      <w:r w:rsidR="00641EB1">
        <w:rPr>
          <w:b/>
          <w:bCs/>
          <w:noProof/>
        </w:rPr>
        <w:t xml:space="preserve"> offer</w:t>
      </w:r>
      <w:r w:rsidRPr="00357C76">
        <w:rPr>
          <w:noProof/>
        </w:rPr>
        <w:t>:</w:t>
      </w:r>
    </w:p>
    <w:p w14:paraId="5BD0AD9F" w14:textId="5F8F4949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del w:id="699" w:author="Darina" w:date="2023-03-22T14:12:00Z">
        <w:r w:rsidR="00E44226" w:rsidDel="00EF4721">
          <w:rPr>
            <w:b/>
            <w:noProof/>
          </w:rPr>
          <w:delText>N</w:delText>
        </w:r>
      </w:del>
      <w:ins w:id="700" w:author="Darina" w:date="2023-03-22T14:12:00Z">
        <w:r w:rsidR="00EF4721">
          <w:rPr>
            <w:b/>
            <w:noProof/>
          </w:rPr>
          <w:t>n</w:t>
        </w:r>
      </w:ins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7E4B93">
        <w:rPr>
          <w:b/>
          <w:noProof/>
        </w:rPr>
        <w:t>four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  <w:ins w:id="701" w:author="Darina" w:date="2023-03-22T14:13:00Z">
        <w:r w:rsidR="00EF4721" w:rsidRPr="00EF4721">
          <w:rPr>
            <w:bCs/>
            <w:noProof/>
            <w:rPrChange w:id="702" w:author="Darina" w:date="2023-03-22T14:13:00Z">
              <w:rPr>
                <w:b/>
                <w:noProof/>
              </w:rPr>
            </w:rPrChange>
          </w:rPr>
          <w:t>.</w:t>
        </w:r>
      </w:ins>
    </w:p>
    <w:p w14:paraId="25E02F26" w14:textId="1D97DC57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del w:id="703" w:author="Darina" w:date="2023-03-22T14:12:00Z">
        <w:r w:rsidR="00641EB1" w:rsidDel="00EF4721">
          <w:rPr>
            <w:b/>
            <w:noProof/>
          </w:rPr>
          <w:delText>P</w:delText>
        </w:r>
      </w:del>
      <w:ins w:id="704" w:author="Darina" w:date="2023-03-22T14:12:00Z">
        <w:r w:rsidR="00EF4721">
          <w:rPr>
            <w:b/>
            <w:noProof/>
          </w:rPr>
          <w:t>p</w:t>
        </w:r>
      </w:ins>
      <w:r w:rsidR="00641EB1">
        <w:rPr>
          <w:b/>
          <w:noProof/>
        </w:rPr>
        <w:t>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ins w:id="705" w:author="Darina" w:date="2023-03-22T14:13:00Z">
        <w:r w:rsidR="00EF4721" w:rsidRPr="00EF4721">
          <w:rPr>
            <w:noProof/>
            <w:rPrChange w:id="706" w:author="Darina" w:date="2023-03-22T14:13:00Z">
              <w:rPr>
                <w:b/>
                <w:bCs/>
                <w:noProof/>
              </w:rPr>
            </w:rPrChange>
          </w:rPr>
          <w:t>.</w:t>
        </w:r>
      </w:ins>
    </w:p>
    <w:p w14:paraId="247D92F5" w14:textId="71478BE7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del w:id="707" w:author="Darina" w:date="2023-03-22T14:12:00Z">
        <w:r w:rsidR="007E4B93" w:rsidDel="00EF4721">
          <w:rPr>
            <w:b/>
            <w:noProof/>
          </w:rPr>
          <w:delText>G</w:delText>
        </w:r>
      </w:del>
      <w:ins w:id="708" w:author="Darina" w:date="2023-03-22T14:12:00Z">
        <w:r w:rsidR="00EF4721">
          <w:rPr>
            <w:b/>
            <w:noProof/>
          </w:rPr>
          <w:t>g</w:t>
        </w:r>
      </w:ins>
      <w:r w:rsidR="007E4B93">
        <w:rPr>
          <w:b/>
          <w:noProof/>
        </w:rPr>
        <w:t>ame</w:t>
      </w:r>
      <w:r w:rsidRPr="00E44226">
        <w:rPr>
          <w:b/>
          <w:noProof/>
        </w:rPr>
        <w:t xml:space="preserve"> </w:t>
      </w:r>
      <w:del w:id="709" w:author="Darina" w:date="2023-03-22T14:12:00Z">
        <w:r w:rsidRPr="00E44226" w:rsidDel="00EF4721">
          <w:rPr>
            <w:b/>
            <w:noProof/>
          </w:rPr>
          <w:delText>I</w:delText>
        </w:r>
      </w:del>
      <w:ins w:id="710" w:author="Darina" w:date="2023-03-22T14:12:00Z">
        <w:r w:rsidR="00EF4721">
          <w:rPr>
            <w:b/>
            <w:noProof/>
          </w:rPr>
          <w:t>i</w:t>
        </w:r>
      </w:ins>
      <w:r w:rsidRPr="00E44226">
        <w:rPr>
          <w:b/>
          <w:noProof/>
        </w:rPr>
        <w:t>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ins w:id="711" w:author="Darina" w:date="2023-03-23T10:17:00Z">
        <w:r w:rsidR="00AC6E32" w:rsidRPr="00AC6E32">
          <w:rPr>
            <w:rFonts w:cstheme="minorHAnsi"/>
            <w:b/>
            <w:noProof/>
            <w:rPrChange w:id="712" w:author="Darina" w:date="2023-03-23T10:17:00Z">
              <w:rPr>
                <w:rFonts w:cstheme="minorHAnsi"/>
                <w:bCs/>
                <w:noProof/>
              </w:rPr>
            </w:rPrChange>
          </w:rPr>
          <w:t>"</w:t>
        </w:r>
      </w:ins>
      <w:r w:rsidRPr="00A94C93">
        <w:rPr>
          <w:rFonts w:cstheme="minorHAnsi"/>
          <w:b/>
          <w:noProof/>
        </w:rPr>
        <w:t>http://</w:t>
      </w:r>
      <w:ins w:id="713" w:author="Darina" w:date="2023-03-23T10:17:00Z">
        <w:r w:rsidR="00AC6E32">
          <w:rPr>
            <w:rFonts w:cstheme="minorHAnsi"/>
            <w:b/>
            <w:noProof/>
          </w:rPr>
          <w:t>"</w:t>
        </w:r>
      </w:ins>
      <w:r w:rsidRPr="00A94C93">
        <w:rPr>
          <w:rFonts w:cstheme="minorHAnsi"/>
          <w:b/>
          <w:noProof/>
        </w:rPr>
        <w:t xml:space="preserve"> or </w:t>
      </w:r>
      <w:ins w:id="714" w:author="Darina" w:date="2023-03-23T10:17:00Z">
        <w:r w:rsidR="00AC6E32">
          <w:rPr>
            <w:rFonts w:cstheme="minorHAnsi"/>
            <w:b/>
            <w:noProof/>
          </w:rPr>
          <w:t>"</w:t>
        </w:r>
      </w:ins>
      <w:r w:rsidRPr="00A94C93">
        <w:rPr>
          <w:rFonts w:cstheme="minorHAnsi"/>
          <w:b/>
          <w:noProof/>
        </w:rPr>
        <w:t>https://</w:t>
      </w:r>
      <w:ins w:id="715" w:author="Darina" w:date="2023-03-23T10:17:00Z">
        <w:r w:rsidR="00AC6E32">
          <w:rPr>
            <w:rFonts w:cstheme="minorHAnsi"/>
            <w:b/>
            <w:noProof/>
          </w:rPr>
          <w:t>"</w:t>
        </w:r>
      </w:ins>
      <w:r w:rsidRPr="00A94C93">
        <w:rPr>
          <w:rFonts w:cstheme="minorHAnsi"/>
          <w:bCs/>
          <w:noProof/>
        </w:rPr>
        <w:t>.</w:t>
      </w:r>
    </w:p>
    <w:p w14:paraId="007B85CB" w14:textId="639BD98D" w:rsidR="00A45076" w:rsidRPr="007E4B93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del w:id="716" w:author="Darina" w:date="2023-03-22T14:13:00Z">
        <w:r w:rsidR="00E44226" w:rsidDel="00EF4721">
          <w:rPr>
            <w:b/>
            <w:noProof/>
          </w:rPr>
          <w:delText>D</w:delText>
        </w:r>
      </w:del>
      <w:ins w:id="717" w:author="Darina" w:date="2023-03-22T14:12:00Z">
        <w:r w:rsidR="00EF4721">
          <w:rPr>
            <w:b/>
            <w:noProof/>
          </w:rPr>
          <w:t>d</w:t>
        </w:r>
      </w:ins>
      <w:r w:rsidR="00E44226">
        <w:rPr>
          <w:b/>
          <w:noProof/>
        </w:rPr>
        <w:t>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</w:t>
      </w:r>
      <w:ins w:id="718" w:author="Darina" w:date="2023-03-22T14:13:00Z">
        <w:r w:rsidR="00EF4721">
          <w:rPr>
            <w:rFonts w:cstheme="minorHAnsi"/>
            <w:bCs/>
            <w:noProof/>
          </w:rPr>
          <w:t>t least</w:t>
        </w:r>
      </w:ins>
      <w:del w:id="719" w:author="Darina" w:date="2023-03-22T14:13:00Z">
        <w:r w:rsidR="00D25A61" w:rsidDel="00EF4721">
          <w:rPr>
            <w:rFonts w:cstheme="minorHAnsi"/>
            <w:bCs/>
            <w:noProof/>
          </w:rPr>
          <w:delText xml:space="preserve"> mi</w:delText>
        </w:r>
        <w:r w:rsidR="000B50FB" w:rsidDel="00EF4721">
          <w:rPr>
            <w:rFonts w:cstheme="minorHAnsi"/>
            <w:bCs/>
            <w:noProof/>
          </w:rPr>
          <w:delText>ni</w:delText>
        </w:r>
        <w:r w:rsidR="00D25A61" w:rsidDel="00EF4721">
          <w:rPr>
            <w:rFonts w:cstheme="minorHAnsi"/>
            <w:bCs/>
            <w:noProof/>
          </w:rPr>
          <w:delText>mum of</w:delText>
        </w:r>
      </w:del>
      <w:r w:rsidR="00D25A61">
        <w:rPr>
          <w:rFonts w:cstheme="minorHAnsi"/>
          <w:bCs/>
          <w:noProof/>
        </w:rPr>
        <w:t xml:space="preserve"> </w:t>
      </w:r>
      <w:r w:rsidR="007E4B93">
        <w:rPr>
          <w:rFonts w:cstheme="minorHAnsi"/>
          <w:b/>
          <w:noProof/>
        </w:rPr>
        <w:t>ten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0700ED62" w14:textId="250C6196" w:rsidR="007E4B93" w:rsidRPr="007E4B93" w:rsidRDefault="007E4B93" w:rsidP="007E4B93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</w:t>
      </w:r>
      <w:del w:id="720" w:author="Darina" w:date="2023-03-22T14:13:00Z">
        <w:r w:rsidDel="00EF4721">
          <w:rPr>
            <w:b/>
            <w:noProof/>
          </w:rPr>
          <w:delText>G</w:delText>
        </w:r>
      </w:del>
      <w:ins w:id="721" w:author="Darina" w:date="2023-03-22T14:13:00Z">
        <w:r w:rsidR="00EF4721">
          <w:rPr>
            <w:b/>
            <w:noProof/>
          </w:rPr>
          <w:t>g</w:t>
        </w:r>
      </w:ins>
      <w:r>
        <w:rPr>
          <w:b/>
          <w:noProof/>
        </w:rPr>
        <w:t>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 a</w:t>
      </w:r>
      <w:ins w:id="722" w:author="Darina" w:date="2023-03-22T14:13:00Z">
        <w:r w:rsidR="00EF4721">
          <w:rPr>
            <w:rFonts w:cstheme="minorHAnsi"/>
            <w:bCs/>
            <w:noProof/>
          </w:rPr>
          <w:t>t least</w:t>
        </w:r>
      </w:ins>
      <w:del w:id="723" w:author="Darina" w:date="2023-03-22T14:13:00Z">
        <w:r w:rsidDel="00EF4721">
          <w:rPr>
            <w:rFonts w:cstheme="minorHAnsi"/>
            <w:bCs/>
            <w:noProof/>
          </w:rPr>
          <w:delText xml:space="preserve"> minimum of</w:delText>
        </w:r>
      </w:del>
      <w:r>
        <w:rPr>
          <w:rFonts w:cstheme="minorHAnsi"/>
          <w:bCs/>
          <w:noProof/>
        </w:rPr>
        <w:t xml:space="preserve">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6E0BF24D" w14:textId="23E7C2BD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del w:id="724" w:author="Darina" w:date="2023-03-22T14:13:00Z">
        <w:r w:rsidRPr="000C72A2" w:rsidDel="00EF4721">
          <w:rPr>
            <w:rFonts w:cstheme="minorHAnsi"/>
            <w:b/>
            <w:noProof/>
          </w:rPr>
          <w:delText>P</w:delText>
        </w:r>
      </w:del>
      <w:ins w:id="725" w:author="Darina" w:date="2023-03-22T14:13:00Z">
        <w:r w:rsidR="00EF4721">
          <w:rPr>
            <w:rFonts w:cstheme="minorHAnsi"/>
            <w:b/>
            <w:noProof/>
          </w:rPr>
          <w:t>p</w:t>
        </w:r>
      </w:ins>
      <w:r w:rsidR="007E4B93">
        <w:rPr>
          <w:rFonts w:cstheme="minorHAnsi"/>
          <w:b/>
          <w:noProof/>
        </w:rPr>
        <w:t xml:space="preserve">latform </w:t>
      </w:r>
      <w:r>
        <w:rPr>
          <w:rFonts w:cstheme="minorHAnsi"/>
          <w:bCs/>
          <w:noProof/>
        </w:rPr>
        <w:t xml:space="preserve">must be one of the </w:t>
      </w:r>
      <w:ins w:id="726" w:author="Darina" w:date="2023-03-22T14:13:00Z">
        <w:r w:rsidR="00EF4721">
          <w:rPr>
            <w:rFonts w:cstheme="minorHAnsi"/>
            <w:bCs/>
            <w:noProof/>
          </w:rPr>
          <w:t xml:space="preserve">following </w:t>
        </w:r>
      </w:ins>
      <w:r>
        <w:rPr>
          <w:rFonts w:cstheme="minorHAnsi"/>
          <w:bCs/>
          <w:noProof/>
        </w:rPr>
        <w:t>options</w:t>
      </w:r>
      <w:ins w:id="727" w:author="Darina" w:date="2023-03-22T14:13:00Z">
        <w:r w:rsidR="00EF4721">
          <w:rPr>
            <w:rFonts w:cstheme="minorHAnsi"/>
            <w:bCs/>
            <w:noProof/>
          </w:rPr>
          <w:t xml:space="preserve">: </w:t>
        </w:r>
      </w:ins>
      <w:ins w:id="728" w:author="Darina" w:date="2023-03-22T14:14:00Z">
        <w:r w:rsidR="00EF4721">
          <w:rPr>
            <w:rFonts w:cstheme="minorHAnsi"/>
            <w:b/>
          </w:rPr>
          <w:t>"PC", "</w:t>
        </w:r>
        <w:r w:rsidR="00EF4721" w:rsidRPr="003D3A4F">
          <w:rPr>
            <w:rFonts w:cstheme="minorHAnsi"/>
            <w:b/>
          </w:rPr>
          <w:t>Nintendo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 xml:space="preserve">, 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>PS4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 xml:space="preserve">, 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>PS5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 xml:space="preserve">, </w:t>
        </w:r>
        <w:r w:rsidR="00EF4721">
          <w:rPr>
            <w:rFonts w:cstheme="minorHAnsi"/>
            <w:b/>
          </w:rPr>
          <w:t>"</w:t>
        </w:r>
        <w:r w:rsidR="00EF4721" w:rsidRPr="003D3A4F">
          <w:rPr>
            <w:rFonts w:cstheme="minorHAnsi"/>
            <w:b/>
          </w:rPr>
          <w:t>XBOX</w:t>
        </w:r>
        <w:r w:rsidR="00EF4721">
          <w:rPr>
            <w:rFonts w:cstheme="minorHAnsi"/>
            <w:b/>
          </w:rPr>
          <w:t>"</w:t>
        </w:r>
      </w:ins>
      <w:ins w:id="729" w:author="Darina" w:date="2023-03-22T14:13:00Z">
        <w:r w:rsidR="00EF4721">
          <w:rPr>
            <w:rFonts w:cstheme="minorHAnsi"/>
            <w:bCs/>
            <w:noProof/>
          </w:rPr>
          <w:t>.</w:t>
        </w:r>
      </w:ins>
    </w:p>
    <w:p w14:paraId="0AD40459" w14:textId="473AC751" w:rsidR="007845C3" w:rsidRPr="00357C76" w:rsidRDefault="007E4B93" w:rsidP="00357C76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lastRenderedPageBreak/>
        <w:drawing>
          <wp:inline distT="0" distB="0" distL="0" distR="0" wp14:anchorId="34FD5A40" wp14:editId="0C7C72A6">
            <wp:extent cx="6626225" cy="3313430"/>
            <wp:effectExtent l="0" t="0" r="3175" b="127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590E7DAD" w:rsidR="00113B72" w:rsidRPr="00FF472F" w:rsidRDefault="007E4B93" w:rsidP="00357C76">
      <w:pPr>
        <w:rPr>
          <w:lang w:val="bg-BG"/>
        </w:rPr>
      </w:pPr>
      <w:r w:rsidRPr="007E4B93">
        <w:rPr>
          <w:noProof/>
          <w:lang w:val="bg-BG"/>
        </w:rPr>
        <w:drawing>
          <wp:inline distT="0" distB="0" distL="0" distR="0" wp14:anchorId="1BF8451E" wp14:editId="06D3A8EC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233176">
      <w:pPr>
        <w:pStyle w:val="Heading2"/>
        <w:rPr>
          <w:lang w:val="bg-BG"/>
        </w:rPr>
      </w:pPr>
      <w:r w:rsidRPr="00357C76">
        <w:t>* Bonus</w:t>
      </w:r>
      <w:r w:rsidR="00182CD8">
        <w:rPr>
          <w:noProof/>
        </w:rPr>
        <w:t xml:space="preserve"> –</w:t>
      </w:r>
      <w:r w:rsidR="00EF5255">
        <w:rPr>
          <w:noProof/>
        </w:rPr>
        <w:t xml:space="preserve"> Search</w:t>
      </w:r>
      <w:r w:rsidR="00182CD8">
        <w:rPr>
          <w:noProof/>
        </w:rPr>
        <w:t xml:space="preserve"> </w:t>
      </w:r>
      <w:r w:rsidR="00182CD8" w:rsidRPr="00357C76">
        <w:rPr>
          <w:noProof/>
        </w:rPr>
        <w:t>(</w:t>
      </w:r>
      <w:r w:rsidR="00182CD8" w:rsidRPr="00357C76">
        <w:t>10 Pts</w:t>
      </w:r>
      <w:r w:rsidR="00182CD8" w:rsidRPr="00357C76">
        <w:rPr>
          <w:noProof/>
        </w:rPr>
        <w:t>)</w:t>
      </w:r>
    </w:p>
    <w:p w14:paraId="026F8493" w14:textId="5C00D1DA" w:rsidR="00640502" w:rsidRPr="00AC6E32" w:rsidRDefault="007F69C4" w:rsidP="00357C76">
      <w:pPr>
        <w:rPr>
          <w:rStyle w:val="jlqj4b"/>
          <w:rPrChange w:id="730" w:author="Darina" w:date="2023-03-23T10:19:00Z">
            <w:rPr>
              <w:rStyle w:val="jlqj4b"/>
              <w:rFonts w:eastAsiaTheme="majorEastAsia" w:cstheme="majorBidi"/>
              <w:b/>
              <w:bCs/>
              <w:color w:val="7C380A"/>
              <w:sz w:val="36"/>
              <w:szCs w:val="36"/>
              <w:lang w:val="en"/>
            </w:rPr>
          </w:rPrChange>
        </w:rPr>
      </w:pPr>
      <w:commentRangeStart w:id="731"/>
      <w:r w:rsidRPr="002E0530">
        <w:rPr>
          <w:rStyle w:val="jlqj4b"/>
          <w:b/>
          <w:bCs/>
          <w:lang w:val="en"/>
          <w:rPrChange w:id="732" w:author="Darina" w:date="2023-03-22T14:16:00Z">
            <w:rPr>
              <w:rStyle w:val="jlqj4b"/>
              <w:lang w:val="en"/>
            </w:rPr>
          </w:rPrChange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ins w:id="733" w:author="Darina" w:date="2023-03-22T14:16:00Z">
        <w:r w:rsidR="002E0530">
          <w:rPr>
            <w:rStyle w:val="jlqj4b"/>
            <w:b/>
            <w:lang w:val="en"/>
          </w:rPr>
          <w:t xml:space="preserve">a specific </w:t>
        </w:r>
      </w:ins>
      <w:r w:rsidR="00D31426">
        <w:rPr>
          <w:rStyle w:val="jlqj4b"/>
          <w:b/>
          <w:lang w:val="en"/>
        </w:rPr>
        <w:t>game</w:t>
      </w:r>
      <w:commentRangeEnd w:id="731"/>
      <w:r w:rsidR="00682034">
        <w:rPr>
          <w:rStyle w:val="CommentReference"/>
        </w:rPr>
        <w:commentReference w:id="731"/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 xml:space="preserve">When you </w:t>
      </w:r>
      <w:ins w:id="734" w:author="Darina" w:date="2023-03-22T14:15:00Z">
        <w:r w:rsidR="002E0530">
          <w:rPr>
            <w:rStyle w:val="jlqj4b"/>
            <w:lang w:val="en"/>
          </w:rPr>
          <w:t xml:space="preserve">first </w:t>
        </w:r>
      </w:ins>
      <w:ins w:id="735" w:author="Darina" w:date="2023-03-22T14:16:00Z">
        <w:r w:rsidR="002E0530">
          <w:rPr>
            <w:rStyle w:val="jlqj4b"/>
            <w:lang w:val="en"/>
          </w:rPr>
          <w:t>access</w:t>
        </w:r>
      </w:ins>
      <w:del w:id="736" w:author="Darina" w:date="2023-03-22T14:16:00Z">
        <w:r w:rsidR="00C55D2A" w:rsidDel="002E0530">
          <w:rPr>
            <w:rStyle w:val="jlqj4b"/>
            <w:lang w:val="en"/>
          </w:rPr>
          <w:delText>enter</w:delText>
        </w:r>
      </w:del>
      <w:r w:rsidR="00C55D2A">
        <w:rPr>
          <w:rStyle w:val="jlqj4b"/>
          <w:lang w:val="en"/>
        </w:rPr>
        <w:t xml:space="preserve"> the search page, </w:t>
      </w:r>
      <w:del w:id="737" w:author="Darina" w:date="2023-03-22T14:16:00Z">
        <w:r w:rsidR="00C55D2A" w:rsidDel="002E0530">
          <w:rPr>
            <w:rStyle w:val="jlqj4b"/>
            <w:lang w:val="en"/>
          </w:rPr>
          <w:delText xml:space="preserve">first, </w:delText>
        </w:r>
      </w:del>
      <w:r w:rsidR="00C55D2A">
        <w:rPr>
          <w:rStyle w:val="jlqj4b"/>
          <w:lang w:val="en"/>
        </w:rPr>
        <w:t xml:space="preserve">you </w:t>
      </w:r>
      <w:ins w:id="738" w:author="Darina" w:date="2023-03-22T14:16:00Z">
        <w:r w:rsidR="002E0530">
          <w:rPr>
            <w:rStyle w:val="jlqj4b"/>
            <w:lang w:val="en"/>
          </w:rPr>
          <w:t>should be able to</w:t>
        </w:r>
      </w:ins>
      <w:del w:id="739" w:author="Darina" w:date="2023-03-22T14:16:00Z">
        <w:r w:rsidR="00C55D2A" w:rsidDel="002E0530">
          <w:rPr>
            <w:rStyle w:val="jlqj4b"/>
            <w:lang w:val="en"/>
          </w:rPr>
          <w:delText>must</w:delText>
        </w:r>
      </w:del>
      <w:r w:rsidR="00C55D2A">
        <w:rPr>
          <w:rStyle w:val="jlqj4b"/>
          <w:lang w:val="en"/>
        </w:rPr>
        <w:t xml:space="preserve"> see all the </w:t>
      </w:r>
      <w:r w:rsidR="00D31426">
        <w:rPr>
          <w:rStyle w:val="jlqj4b"/>
          <w:lang w:val="en"/>
        </w:rPr>
        <w:t>game</w:t>
      </w:r>
      <w:r w:rsidR="00C55D2A">
        <w:rPr>
          <w:rStyle w:val="jlqj4b"/>
          <w:lang w:val="en"/>
        </w:rPr>
        <w:t xml:space="preserve"> offers. Filter all matches by name and </w:t>
      </w:r>
      <w:r w:rsidR="00D31426">
        <w:rPr>
          <w:rStyle w:val="jlqj4b"/>
          <w:lang w:val="en"/>
        </w:rPr>
        <w:t>platf</w:t>
      </w:r>
      <w:del w:id="740" w:author="Darina" w:date="2023-03-22T14:16:00Z">
        <w:r w:rsidR="00D31426" w:rsidDel="002E0530">
          <w:rPr>
            <w:rStyle w:val="jlqj4b"/>
            <w:lang w:val="en"/>
          </w:rPr>
          <w:delText>r</w:delText>
        </w:r>
      </w:del>
      <w:r w:rsidR="00D31426">
        <w:rPr>
          <w:rStyle w:val="jlqj4b"/>
          <w:lang w:val="en"/>
        </w:rPr>
        <w:t>o</w:t>
      </w:r>
      <w:ins w:id="741" w:author="Darina" w:date="2023-03-22T14:16:00Z">
        <w:r w:rsidR="002E0530">
          <w:rPr>
            <w:rStyle w:val="jlqj4b"/>
            <w:lang w:val="en"/>
          </w:rPr>
          <w:t>r</w:t>
        </w:r>
      </w:ins>
      <w:r w:rsidR="00D31426">
        <w:rPr>
          <w:rStyle w:val="jlqj4b"/>
          <w:lang w:val="en"/>
        </w:rPr>
        <w:t>m</w:t>
      </w:r>
      <w:r w:rsidR="00C55D2A">
        <w:rPr>
          <w:rStyle w:val="jlqj4b"/>
          <w:lang w:val="en"/>
        </w:rPr>
        <w:t xml:space="preserve"> (case</w:t>
      </w:r>
      <w:del w:id="742" w:author="Darina" w:date="2023-03-23T10:21:00Z">
        <w:r w:rsidR="00C55D2A" w:rsidDel="00AC6E32">
          <w:rPr>
            <w:rStyle w:val="jlqj4b"/>
            <w:lang w:val="en"/>
          </w:rPr>
          <w:delText xml:space="preserve"> </w:delText>
        </w:r>
      </w:del>
      <w:ins w:id="743" w:author="Darina" w:date="2023-03-23T10:21:00Z">
        <w:r w:rsidR="00AC6E32">
          <w:rPr>
            <w:rStyle w:val="jlqj4b"/>
            <w:lang w:val="en"/>
          </w:rPr>
          <w:t>-</w:t>
        </w:r>
      </w:ins>
      <w:r w:rsidR="00C55D2A">
        <w:rPr>
          <w:rStyle w:val="jlqj4b"/>
          <w:lang w:val="en"/>
        </w:rPr>
        <w:t>insensitive).</w:t>
      </w:r>
    </w:p>
    <w:p w14:paraId="63DAED4F" w14:textId="673BE1FB" w:rsidR="00F651AD" w:rsidRPr="0080327E" w:rsidRDefault="0080327E" w:rsidP="00357C76">
      <w:r w:rsidRPr="0080327E">
        <w:rPr>
          <w:noProof/>
        </w:rPr>
        <w:lastRenderedPageBreak/>
        <w:drawing>
          <wp:inline distT="0" distB="0" distL="0" distR="0" wp14:anchorId="7F595A9B" wp14:editId="53ADDE85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18D1E8FA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</w:t>
      </w:r>
      <w:ins w:id="744" w:author="Darina" w:date="2023-03-22T14:17:00Z">
        <w:r w:rsidR="002E0530">
          <w:rPr>
            <w:noProof/>
            <w:lang w:eastAsia="bg-BG"/>
          </w:rPr>
          <w:t xml:space="preserve">all the matching games (if there are any) should be </w:t>
        </w:r>
        <w:commentRangeStart w:id="745"/>
        <w:r w:rsidR="002E0530">
          <w:rPr>
            <w:noProof/>
            <w:lang w:eastAsia="bg-BG"/>
          </w:rPr>
          <w:t>displayed</w:t>
        </w:r>
      </w:ins>
      <w:commentRangeEnd w:id="745"/>
      <w:ins w:id="746" w:author="Darina" w:date="2023-03-23T10:21:00Z">
        <w:r w:rsidR="00AC6E32">
          <w:rPr>
            <w:rStyle w:val="CommentReference"/>
          </w:rPr>
          <w:commentReference w:id="745"/>
        </w:r>
      </w:ins>
      <w:del w:id="747" w:author="Darina" w:date="2023-03-22T14:17:00Z">
        <w:r w:rsidDel="002E0530">
          <w:rPr>
            <w:noProof/>
            <w:lang w:eastAsia="bg-BG"/>
          </w:rPr>
          <w:delText xml:space="preserve">and </w:delText>
        </w:r>
      </w:del>
      <w:del w:id="748" w:author="Darina" w:date="2023-03-22T14:16:00Z">
        <w:r w:rsidR="00137762" w:rsidRPr="00137762" w:rsidDel="002E0530">
          <w:rPr>
            <w:noProof/>
            <w:lang w:val="bg-BG" w:eastAsia="bg-BG"/>
          </w:rPr>
          <w:delText>I</w:delText>
        </w:r>
      </w:del>
      <w:del w:id="749" w:author="Darina" w:date="2023-03-22T14:17:00Z">
        <w:r w:rsidR="00137762" w:rsidRPr="00137762" w:rsidDel="002E0530">
          <w:rPr>
            <w:noProof/>
            <w:lang w:val="bg-BG" w:eastAsia="bg-BG"/>
          </w:rPr>
          <w:delText xml:space="preserve">f there are any </w:delText>
        </w:r>
      </w:del>
      <w:del w:id="750" w:author="Darina" w:date="2023-03-22T14:16:00Z">
        <w:r w:rsidR="00137762" w:rsidRPr="00137762" w:rsidDel="002E0530">
          <w:rPr>
            <w:noProof/>
            <w:lang w:val="bg-BG" w:eastAsia="bg-BG"/>
          </w:rPr>
          <w:delText xml:space="preserve">matching </w:delText>
        </w:r>
      </w:del>
      <w:del w:id="751" w:author="Darina" w:date="2023-03-22T14:17:00Z">
        <w:r w:rsidR="00137762" w:rsidRPr="00137762" w:rsidDel="002E0530">
          <w:rPr>
            <w:noProof/>
            <w:lang w:val="bg-BG" w:eastAsia="bg-BG"/>
          </w:rPr>
          <w:delText>matches from the search, show each</w:delText>
        </w:r>
      </w:del>
      <w:r w:rsidR="00137762">
        <w:rPr>
          <w:noProof/>
          <w:lang w:eastAsia="bg-BG"/>
        </w:rPr>
        <w:t>.</w:t>
      </w:r>
    </w:p>
    <w:p w14:paraId="433FB268" w14:textId="32F3D7D0" w:rsidR="00CC43FA" w:rsidRPr="00FF472F" w:rsidRDefault="0080327E" w:rsidP="00357C76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4FAB189C" wp14:editId="3C1E9549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</w:t>
      </w:r>
      <w:commentRangeStart w:id="752"/>
      <w:r>
        <w:rPr>
          <w:noProof/>
          <w:lang w:val="bg-BG" w:eastAsia="bg-BG"/>
        </w:rPr>
        <w:t>display</w:t>
      </w:r>
      <w:commentRangeEnd w:id="752"/>
      <w:r w:rsidR="00AC6E32">
        <w:rPr>
          <w:rStyle w:val="CommentReference"/>
        </w:rPr>
        <w:commentReference w:id="752"/>
      </w:r>
      <w:r w:rsidRPr="00137762">
        <w:rPr>
          <w:noProof/>
          <w:lang w:val="bg-BG" w:eastAsia="bg-BG"/>
        </w:rPr>
        <w:t>:</w:t>
      </w:r>
    </w:p>
    <w:p w14:paraId="04123F16" w14:textId="590CEB1C" w:rsidR="00B83335" w:rsidRDefault="0080327E" w:rsidP="00357C76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lastRenderedPageBreak/>
        <w:drawing>
          <wp:inline distT="0" distB="0" distL="0" distR="0" wp14:anchorId="5FA47640" wp14:editId="68BC127F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2271078D" w:rsidR="0016112A" w:rsidRDefault="002E0530" w:rsidP="0016112A">
      <w:ins w:id="753" w:author="Darina" w:date="2023-03-22T14:18:00Z">
        <w:r>
          <w:t>Select the content of</w:t>
        </w:r>
      </w:ins>
      <w:del w:id="754" w:author="Darina" w:date="2023-03-22T14:18:00Z">
        <w:r w:rsidR="0016112A" w:rsidDel="002E0530">
          <w:delText xml:space="preserve">Place in a </w:delText>
        </w:r>
        <w:r w:rsidR="0016112A" w:rsidRPr="00010BE0" w:rsidDel="002E0530">
          <w:rPr>
            <w:b/>
          </w:rPr>
          <w:delText>ZIP</w:delText>
        </w:r>
        <w:r w:rsidR="0016112A" w:rsidDel="002E0530">
          <w:delText xml:space="preserve"> file</w:delText>
        </w:r>
      </w:del>
      <w:r w:rsidR="0016112A">
        <w:t xml:space="preserve"> your project folder. Exclude the </w:t>
      </w:r>
      <w:proofErr w:type="spellStart"/>
      <w:r w:rsidR="0016112A" w:rsidRPr="00AC6E32">
        <w:rPr>
          <w:b/>
          <w:bCs/>
          <w:i/>
          <w:iCs/>
          <w:rPrChange w:id="755" w:author="Darina" w:date="2023-03-23T10:24:00Z">
            <w:rPr>
              <w:rStyle w:val="CodeChar"/>
            </w:rPr>
          </w:rPrChange>
        </w:rPr>
        <w:t>node_modules</w:t>
      </w:r>
      <w:proofErr w:type="spellEnd"/>
      <w:r w:rsidR="0016112A">
        <w:t xml:space="preserve"> folder. </w:t>
      </w:r>
      <w:ins w:id="756" w:author="Darina" w:date="2023-03-22T14:18:00Z">
        <w:r>
          <w:t xml:space="preserve">Archive the rest in a </w:t>
        </w:r>
        <w:r w:rsidRPr="002E0530">
          <w:rPr>
            <w:b/>
            <w:bCs/>
            <w:rPrChange w:id="757" w:author="Darina" w:date="2023-03-22T14:18:00Z">
              <w:rPr/>
            </w:rPrChange>
          </w:rPr>
          <w:t>ZIP</w:t>
        </w:r>
        <w:r>
          <w:t xml:space="preserve"> file. </w:t>
        </w:r>
      </w:ins>
      <w:r w:rsidR="0016112A">
        <w:t>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46" w:author="Darina" w:date="2023-03-23T10:04:00Z" w:initials="D">
    <w:p w14:paraId="23555765" w14:textId="0AE1C44F" w:rsidR="00425A96" w:rsidRPr="00425A96" w:rsidRDefault="00425A9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Добре е пропъртитата да са подредени така, както се визуализират на екрана.</w:t>
      </w:r>
    </w:p>
  </w:comment>
  <w:comment w:id="221" w:author="Darina" w:date="2023-03-22T18:16:00Z" w:initials="D">
    <w:p w14:paraId="32B2303E" w14:textId="23FEF5D0" w:rsidR="00ED07E4" w:rsidRPr="00ED07E4" w:rsidRDefault="00ED07E4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е да се опише какво ще се случва след клик на бутона </w:t>
      </w:r>
      <w:r>
        <w:t xml:space="preserve">Buy, </w:t>
      </w:r>
      <w:r>
        <w:rPr>
          <w:lang w:val="bg-BG"/>
        </w:rPr>
        <w:t>както и на логото.</w:t>
      </w:r>
    </w:p>
  </w:comment>
  <w:comment w:id="239" w:author="Darina" w:date="2023-03-22T16:20:00Z" w:initials="D">
    <w:p w14:paraId="37F4FCEF" w14:textId="132469C5" w:rsidR="00682034" w:rsidRPr="00682034" w:rsidRDefault="00682034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На скрийншота долу трябра да е </w:t>
      </w:r>
      <w:r>
        <w:t xml:space="preserve">“It’s free and only </w:t>
      </w:r>
      <w:r w:rsidRPr="00EF4721">
        <w:rPr>
          <w:b/>
          <w:bCs/>
        </w:rPr>
        <w:t>takes</w:t>
      </w:r>
      <w:r>
        <w:t xml:space="preserve"> a minute.”. </w:t>
      </w:r>
      <w:r>
        <w:rPr>
          <w:lang w:val="bg-BG"/>
        </w:rPr>
        <w:t xml:space="preserve">Линкът към </w:t>
      </w:r>
      <w:r>
        <w:t xml:space="preserve">login </w:t>
      </w:r>
      <w:r>
        <w:rPr>
          <w:lang w:val="bg-BG"/>
        </w:rPr>
        <w:t>страницата</w:t>
      </w:r>
      <w:r>
        <w:t xml:space="preserve"> </w:t>
      </w:r>
      <w:r>
        <w:rPr>
          <w:lang w:val="bg-BG"/>
        </w:rPr>
        <w:t>би трябвало да е</w:t>
      </w:r>
      <w:r>
        <w:t xml:space="preserve"> </w:t>
      </w:r>
      <w:r>
        <w:rPr>
          <w:lang w:val="bg-BG"/>
        </w:rPr>
        <w:t xml:space="preserve">или </w:t>
      </w:r>
      <w:r>
        <w:t>“Login”</w:t>
      </w:r>
      <w:r>
        <w:rPr>
          <w:lang w:val="bg-BG"/>
        </w:rPr>
        <w:t>,</w:t>
      </w:r>
      <w:r>
        <w:t xml:space="preserve"> </w:t>
      </w:r>
      <w:r>
        <w:rPr>
          <w:lang w:val="bg-BG"/>
        </w:rPr>
        <w:t xml:space="preserve">или </w:t>
      </w:r>
      <w:r>
        <w:t>“Log in here.”</w:t>
      </w:r>
      <w:r>
        <w:br/>
      </w:r>
      <w:r>
        <w:br/>
      </w:r>
      <w:r>
        <w:rPr>
          <w:lang w:val="bg-BG"/>
        </w:rPr>
        <w:t xml:space="preserve">Тук, както и на </w:t>
      </w:r>
      <w:r>
        <w:t xml:space="preserve">login </w:t>
      </w:r>
      <w:r>
        <w:rPr>
          <w:lang w:val="bg-BG"/>
        </w:rPr>
        <w:t xml:space="preserve">страницата, е добре </w:t>
      </w:r>
      <w:r>
        <w:t>placeholder-</w:t>
      </w:r>
      <w:r>
        <w:rPr>
          <w:lang w:val="bg-BG"/>
        </w:rPr>
        <w:t>ите да завършват или на 3 точки, или без точки.</w:t>
      </w:r>
    </w:p>
  </w:comment>
  <w:comment w:id="247" w:author="Darina" w:date="2023-03-22T16:24:00Z" w:initials="D">
    <w:p w14:paraId="3D09FC7D" w14:textId="29AE4D7D" w:rsidR="00682034" w:rsidRPr="00682034" w:rsidRDefault="00682034">
      <w:pPr>
        <w:pStyle w:val="CommentText"/>
      </w:pPr>
      <w:r>
        <w:rPr>
          <w:rStyle w:val="CommentReference"/>
        </w:rPr>
        <w:annotationRef/>
      </w:r>
      <w:r w:rsidR="0038671A">
        <w:rPr>
          <w:lang w:val="bg-BG"/>
        </w:rPr>
        <w:t>На скрийншота долу в</w:t>
      </w:r>
      <w:r>
        <w:rPr>
          <w:lang w:val="bg-BG"/>
        </w:rPr>
        <w:t xml:space="preserve">ъпросът трябва да е </w:t>
      </w:r>
      <w:r>
        <w:t>“</w:t>
      </w:r>
      <w:r w:rsidRPr="00682034">
        <w:rPr>
          <w:b/>
          <w:bCs/>
        </w:rPr>
        <w:t>Don’t</w:t>
      </w:r>
      <w:r>
        <w:t xml:space="preserve"> have an account?”.</w:t>
      </w:r>
    </w:p>
  </w:comment>
  <w:comment w:id="262" w:author="Darina" w:date="2023-03-22T17:19:00Z" w:initials="D">
    <w:p w14:paraId="47DF3076" w14:textId="75292792" w:rsidR="009E1661" w:rsidRPr="009E1661" w:rsidRDefault="009E1661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На скрийншота и в </w:t>
      </w:r>
      <w:r>
        <w:t xml:space="preserve">HTML-a </w:t>
      </w:r>
      <w:r>
        <w:rPr>
          <w:lang w:val="bg-BG"/>
        </w:rPr>
        <w:t xml:space="preserve">трябва да е </w:t>
      </w:r>
      <w:r>
        <w:t>G</w:t>
      </w:r>
      <w:r w:rsidRPr="009E1661">
        <w:rPr>
          <w:b/>
          <w:bCs/>
        </w:rPr>
        <w:t>e</w:t>
      </w:r>
      <w:r>
        <w:t>nre.</w:t>
      </w:r>
    </w:p>
  </w:comment>
  <w:comment w:id="270" w:author="Darina" w:date="2023-03-22T13:26:00Z" w:initials="D">
    <w:p w14:paraId="4683DD2D" w14:textId="0CB3A7DA" w:rsidR="00506EF8" w:rsidRPr="00506EF8" w:rsidRDefault="00506EF8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Трябва да се махне и от скрийншота долу.</w:t>
      </w:r>
    </w:p>
  </w:comment>
  <w:comment w:id="382" w:author="Darina" w:date="2023-03-22T13:39:00Z" w:initials="D">
    <w:p w14:paraId="6A4AB2E5" w14:textId="0D466EAB" w:rsidR="00221D9A" w:rsidRPr="00221D9A" w:rsidRDefault="00221D9A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Трябва и на скрийншота да е </w:t>
      </w:r>
      <w:r w:rsidRPr="00221D9A">
        <w:rPr>
          <w:b/>
          <w:bCs/>
        </w:rPr>
        <w:t>have</w:t>
      </w:r>
      <w:r>
        <w:t xml:space="preserve"> already bought </w:t>
      </w:r>
      <w:r w:rsidRPr="00221D9A">
        <w:rPr>
          <w:b/>
          <w:bCs/>
        </w:rPr>
        <w:t>this</w:t>
      </w:r>
      <w:r>
        <w:t xml:space="preserve"> game</w:t>
      </w:r>
    </w:p>
  </w:comment>
  <w:comment w:id="675" w:author="Darina" w:date="2023-03-23T10:12:00Z" w:initials="D">
    <w:p w14:paraId="4FDC84F0" w14:textId="0930AE82" w:rsidR="009F0FE6" w:rsidRPr="009F0FE6" w:rsidRDefault="009F0FE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Добре е да се опише накъде да води линкът от скрийншота.</w:t>
      </w:r>
    </w:p>
  </w:comment>
  <w:comment w:id="695" w:author="Darina" w:date="2023-03-22T14:07:00Z" w:initials="D">
    <w:p w14:paraId="5F325C67" w14:textId="745A0816" w:rsidR="00EF4721" w:rsidRPr="00EF4721" w:rsidRDefault="00EF4721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Съобщението за грешка може да е </w:t>
      </w:r>
      <w:r>
        <w:t xml:space="preserve">“All fields are required” </w:t>
      </w:r>
      <w:r>
        <w:rPr>
          <w:lang w:val="bg-BG"/>
        </w:rPr>
        <w:t>или нещо такова. На изпитите курсистите питат за</w:t>
      </w:r>
      <w:r w:rsidR="00682034">
        <w:rPr>
          <w:lang w:val="bg-BG"/>
        </w:rPr>
        <w:t xml:space="preserve"> подобни </w:t>
      </w:r>
      <w:r w:rsidR="009F0FE6">
        <w:rPr>
          <w:lang w:val="bg-BG"/>
        </w:rPr>
        <w:t xml:space="preserve">примерни </w:t>
      </w:r>
      <w:r w:rsidR="00682034">
        <w:rPr>
          <w:lang w:val="bg-BG"/>
        </w:rPr>
        <w:t>съобщения</w:t>
      </w:r>
      <w:r w:rsidR="00AC6E32">
        <w:rPr>
          <w:lang w:val="bg-BG"/>
        </w:rPr>
        <w:t>. Т</w:t>
      </w:r>
      <w:r w:rsidR="009F0FE6">
        <w:rPr>
          <w:lang w:val="bg-BG"/>
        </w:rPr>
        <w:t xml:space="preserve">ук не е ясно какво не </w:t>
      </w:r>
      <w:r w:rsidR="00AC6E32">
        <w:t>match-</w:t>
      </w:r>
      <w:r w:rsidR="00AC6E32">
        <w:rPr>
          <w:lang w:val="bg-BG"/>
        </w:rPr>
        <w:t xml:space="preserve">ва, при положение че нищо не е попълнено, както и защо </w:t>
      </w:r>
      <w:r w:rsidR="00AC6E32">
        <w:t xml:space="preserve">Username </w:t>
      </w:r>
      <w:r w:rsidR="00AC6E32">
        <w:rPr>
          <w:lang w:val="bg-BG"/>
        </w:rPr>
        <w:t>не е попълнен, а за него няма нищо в съобщението</w:t>
      </w:r>
      <w:r w:rsidR="009F0FE6">
        <w:rPr>
          <w:lang w:val="bg-BG"/>
        </w:rPr>
        <w:t>.</w:t>
      </w:r>
    </w:p>
  </w:comment>
  <w:comment w:id="698" w:author="Darina" w:date="2023-03-22T16:29:00Z" w:initials="D">
    <w:p w14:paraId="013F2977" w14:textId="6669199A" w:rsidR="00340701" w:rsidRPr="00340701" w:rsidRDefault="00340701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Добре е да са описани в същия ред, в който ще се визуализират.</w:t>
      </w:r>
    </w:p>
  </w:comment>
  <w:comment w:id="731" w:author="Darina" w:date="2023-03-22T16:17:00Z" w:initials="D">
    <w:p w14:paraId="20B9536C" w14:textId="7D8175DA" w:rsidR="00682034" w:rsidRPr="00682034" w:rsidRDefault="00682034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Според мен трябва да се уточни</w:t>
      </w:r>
      <w:r w:rsidR="00AC6E32">
        <w:t xml:space="preserve">, </w:t>
      </w:r>
      <w:r w:rsidR="00AC6E32">
        <w:rPr>
          <w:lang w:val="bg-BG"/>
        </w:rPr>
        <w:t>че</w:t>
      </w:r>
      <w:r>
        <w:rPr>
          <w:lang w:val="bg-BG"/>
        </w:rPr>
        <w:t xml:space="preserve"> важи </w:t>
      </w:r>
      <w:r w:rsidR="00AC6E32">
        <w:rPr>
          <w:lang w:val="bg-BG"/>
        </w:rPr>
        <w:t>с</w:t>
      </w:r>
      <w:r>
        <w:rPr>
          <w:lang w:val="bg-BG"/>
        </w:rPr>
        <w:t>амо за регистрирани потребители</w:t>
      </w:r>
      <w:r w:rsidR="00AC6E32">
        <w:rPr>
          <w:lang w:val="bg-BG"/>
        </w:rPr>
        <w:t>, тъй като в началото на условието го има в навигацията само за тях</w:t>
      </w:r>
      <w:r>
        <w:rPr>
          <w:lang w:val="bg-BG"/>
        </w:rPr>
        <w:t>.</w:t>
      </w:r>
    </w:p>
  </w:comment>
  <w:comment w:id="745" w:author="Darina" w:date="2023-03-23T10:21:00Z" w:initials="D">
    <w:p w14:paraId="2F9B668A" w14:textId="76560298" w:rsidR="00AC6E32" w:rsidRPr="00AC6E32" w:rsidRDefault="00AC6E32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Тук е добре да е въведено нищо в полето за търсене на скрийншота, за да се покаже как трябва да работи функционалността. Така аз не разбирам защо се показва само една игра.</w:t>
      </w:r>
    </w:p>
  </w:comment>
  <w:comment w:id="752" w:author="Darina" w:date="2023-03-23T10:24:00Z" w:initials="D">
    <w:p w14:paraId="74D0EB86" w14:textId="21113CC3" w:rsidR="00AC6E32" w:rsidRPr="00AC6E32" w:rsidRDefault="00AC6E32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И тук е добре да има нещо, по което се търси, на скрийншота.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3555765" w15:done="0"/>
  <w15:commentEx w15:paraId="32B2303E" w15:done="0"/>
  <w15:commentEx w15:paraId="37F4FCEF" w15:done="0"/>
  <w15:commentEx w15:paraId="3D09FC7D" w15:done="0"/>
  <w15:commentEx w15:paraId="47DF3076" w15:done="0"/>
  <w15:commentEx w15:paraId="4683DD2D" w15:done="0"/>
  <w15:commentEx w15:paraId="6A4AB2E5" w15:done="0"/>
  <w15:commentEx w15:paraId="4FDC84F0" w15:done="0"/>
  <w15:commentEx w15:paraId="5F325C67" w15:done="0"/>
  <w15:commentEx w15:paraId="013F2977" w15:done="0"/>
  <w15:commentEx w15:paraId="20B9536C" w15:done="0"/>
  <w15:commentEx w15:paraId="2F9B668A" w15:done="0"/>
  <w15:commentEx w15:paraId="74D0EB8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C6A297" w16cex:dateUtc="2023-03-23T08:04:00Z"/>
  <w16cex:commentExtensible w16cex:durableId="27C5C477" w16cex:dateUtc="2023-03-22T16:16:00Z"/>
  <w16cex:commentExtensible w16cex:durableId="27C5A95F" w16cex:dateUtc="2023-03-22T14:20:00Z"/>
  <w16cex:commentExtensible w16cex:durableId="27C5AA51" w16cex:dateUtc="2023-03-22T14:24:00Z"/>
  <w16cex:commentExtensible w16cex:durableId="27C5B729" w16cex:dateUtc="2023-03-22T15:19:00Z"/>
  <w16cex:commentExtensible w16cex:durableId="27C58068" w16cex:dateUtc="2023-03-22T11:26:00Z"/>
  <w16cex:commentExtensible w16cex:durableId="27C58392" w16cex:dateUtc="2023-03-22T11:39:00Z"/>
  <w16cex:commentExtensible w16cex:durableId="27C6A471" w16cex:dateUtc="2023-03-23T08:12:00Z"/>
  <w16cex:commentExtensible w16cex:durableId="27C58A2E" w16cex:dateUtc="2023-03-22T12:07:00Z"/>
  <w16cex:commentExtensible w16cex:durableId="27C5AB86" w16cex:dateUtc="2023-03-22T14:29:00Z"/>
  <w16cex:commentExtensible w16cex:durableId="27C5A87D" w16cex:dateUtc="2023-03-22T14:17:00Z"/>
  <w16cex:commentExtensible w16cex:durableId="27C6A6B3" w16cex:dateUtc="2023-03-23T08:21:00Z"/>
  <w16cex:commentExtensible w16cex:durableId="27C6A744" w16cex:dateUtc="2023-03-23T08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3555765" w16cid:durableId="27C6A297"/>
  <w16cid:commentId w16cid:paraId="32B2303E" w16cid:durableId="27C5C477"/>
  <w16cid:commentId w16cid:paraId="37F4FCEF" w16cid:durableId="27C5A95F"/>
  <w16cid:commentId w16cid:paraId="3D09FC7D" w16cid:durableId="27C5AA51"/>
  <w16cid:commentId w16cid:paraId="47DF3076" w16cid:durableId="27C5B729"/>
  <w16cid:commentId w16cid:paraId="4683DD2D" w16cid:durableId="27C58068"/>
  <w16cid:commentId w16cid:paraId="6A4AB2E5" w16cid:durableId="27C58392"/>
  <w16cid:commentId w16cid:paraId="4FDC84F0" w16cid:durableId="27C6A471"/>
  <w16cid:commentId w16cid:paraId="5F325C67" w16cid:durableId="27C58A2E"/>
  <w16cid:commentId w16cid:paraId="013F2977" w16cid:durableId="27C5AB86"/>
  <w16cid:commentId w16cid:paraId="20B9536C" w16cid:durableId="27C5A87D"/>
  <w16cid:commentId w16cid:paraId="2F9B668A" w16cid:durableId="27C6A6B3"/>
  <w16cid:commentId w16cid:paraId="74D0EB86" w16cid:durableId="27C6A74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C440D" w14:textId="77777777" w:rsidR="00BC697D" w:rsidRDefault="00BC697D" w:rsidP="008068A2">
      <w:pPr>
        <w:spacing w:after="0" w:line="240" w:lineRule="auto"/>
      </w:pPr>
      <w:r>
        <w:separator/>
      </w:r>
    </w:p>
  </w:endnote>
  <w:endnote w:type="continuationSeparator" w:id="0">
    <w:p w14:paraId="1DF84FB0" w14:textId="77777777" w:rsidR="00BC697D" w:rsidRDefault="00BC697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5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58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59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59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B7853" w14:textId="77777777" w:rsidR="00BC697D" w:rsidRDefault="00BC697D" w:rsidP="008068A2">
      <w:pPr>
        <w:spacing w:after="0" w:line="240" w:lineRule="auto"/>
      </w:pPr>
      <w:r>
        <w:separator/>
      </w:r>
    </w:p>
  </w:footnote>
  <w:footnote w:type="continuationSeparator" w:id="0">
    <w:p w14:paraId="74E75448" w14:textId="77777777" w:rsidR="00BC697D" w:rsidRDefault="00BC697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4FAD4iORo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1D9A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2E0530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40701"/>
    <w:rsid w:val="00351E01"/>
    <w:rsid w:val="00352A81"/>
    <w:rsid w:val="00356187"/>
    <w:rsid w:val="00357C76"/>
    <w:rsid w:val="00380A57"/>
    <w:rsid w:val="003817EF"/>
    <w:rsid w:val="00382A45"/>
    <w:rsid w:val="003836C2"/>
    <w:rsid w:val="0038671A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5A9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6EF8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152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1A2C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2034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52935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9688A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661"/>
    <w:rsid w:val="009E1A09"/>
    <w:rsid w:val="009E2018"/>
    <w:rsid w:val="009F0FE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6E32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CF4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697D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C75FD"/>
    <w:rsid w:val="00ED07E4"/>
    <w:rsid w:val="00ED0DEA"/>
    <w:rsid w:val="00ED32A8"/>
    <w:rsid w:val="00ED73C4"/>
    <w:rsid w:val="00EF0759"/>
    <w:rsid w:val="00EF0B1E"/>
    <w:rsid w:val="00EF338A"/>
    <w:rsid w:val="00EF4721"/>
    <w:rsid w:val="00EF5255"/>
    <w:rsid w:val="00F0283C"/>
    <w:rsid w:val="00F0341E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29EC"/>
    <w:rsid w:val="00F834AA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834AA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506E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06E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06E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6E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6E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18/08/relationships/commentsExtensible" Target="commentsExtensible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bcrypt" TargetMode="External"/><Relationship Id="rId14" Type="http://schemas.microsoft.com/office/2016/09/relationships/commentsIds" Target="commentsIds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hyperlink" Target="https://www.npmjs.com/package/express-handlebars" TargetMode="External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4349</TotalTime>
  <Pages>15</Pages>
  <Words>1478</Words>
  <Characters>8428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Darina</cp:lastModifiedBy>
  <cp:revision>194</cp:revision>
  <cp:lastPrinted>2015-10-26T22:35:00Z</cp:lastPrinted>
  <dcterms:created xsi:type="dcterms:W3CDTF">2021-08-03T05:48:00Z</dcterms:created>
  <dcterms:modified xsi:type="dcterms:W3CDTF">2023-03-23T08:29:00Z</dcterms:modified>
  <cp:category>programming;education;software engineering;software development</cp:category>
</cp:coreProperties>
</file>