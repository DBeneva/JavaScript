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7471E" w14:textId="44708EED" w:rsidR="00284701" w:rsidRPr="00E1170F" w:rsidRDefault="00284701" w:rsidP="00284701">
      <w:pPr>
        <w:pStyle w:val="Heading1"/>
        <w:jc w:val="center"/>
      </w:pPr>
      <w:r w:rsidRPr="00E1170F">
        <w:t>JS Advanced</w:t>
      </w:r>
      <w:r>
        <w:t xml:space="preserve"> Exam</w:t>
      </w:r>
      <w:r w:rsidR="00FA19BE">
        <w:t xml:space="preserve"> Retake</w:t>
      </w:r>
    </w:p>
    <w:p w14:paraId="7E500457" w14:textId="3BD5688D" w:rsidR="00284701" w:rsidRDefault="00284701" w:rsidP="00284701">
      <w:pPr>
        <w:pStyle w:val="Heading1"/>
        <w:rPr>
          <w:noProof/>
        </w:rPr>
      </w:pPr>
      <w:r>
        <w:t>Problem 01.</w:t>
      </w:r>
      <w:r w:rsidR="00FA19BE" w:rsidRPr="00FA19BE">
        <w:t>Autumn Adventures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53CCA390">
            <wp:simplePos x="0" y="0"/>
            <wp:positionH relativeFrom="margin">
              <wp:posOffset>133985</wp:posOffset>
            </wp:positionH>
            <wp:positionV relativeFrom="paragraph">
              <wp:posOffset>431165</wp:posOffset>
            </wp:positionV>
            <wp:extent cx="6249035" cy="2901950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29703032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FA19BE" w:rsidRPr="00FA19BE">
        <w:rPr>
          <w:rFonts w:ascii="Calibri" w:eastAsia="Calibri" w:hAnsi="Calibri" w:cs="Times New Roman"/>
          <w:b/>
          <w:bCs/>
        </w:rPr>
        <w:t>Autumn Adventures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44F69935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FA19BE">
        <w:rPr>
          <w:rFonts w:ascii="Calibri" w:eastAsia="Calibri" w:hAnsi="Calibri" w:cs="Times New Roman"/>
          <w:b/>
        </w:rPr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Date</w:t>
      </w:r>
      <w:r>
        <w:rPr>
          <w:rFonts w:ascii="Calibri" w:eastAsia="Calibri" w:hAnsi="Calibri" w:cs="Times New Roman"/>
          <w:b/>
        </w:rPr>
        <w:t>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Event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FA19BE">
        <w:rPr>
          <w:rFonts w:ascii="Calibri" w:eastAsia="Calibri" w:hAnsi="Calibri" w:cs="Times New Roman"/>
          <w:b/>
        </w:rPr>
        <w:t>Contacts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48D27212" w:rsidR="00284701" w:rsidRDefault="00FA19BE" w:rsidP="00284701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Date,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Event,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Contacts</w:t>
      </w:r>
      <w:r w:rsidR="00284701" w:rsidRPr="00AE0A24">
        <w:rPr>
          <w:rFonts w:ascii="Calibri" w:eastAsia="Calibri" w:hAnsi="Calibri" w:cs="Times New Roman"/>
        </w:rPr>
        <w:t xml:space="preserve"> are </w:t>
      </w:r>
      <w:r w:rsidR="00284701" w:rsidRPr="00AE0A24">
        <w:rPr>
          <w:rFonts w:ascii="Calibri" w:eastAsia="Calibri" w:hAnsi="Calibri" w:cs="Times New Roman"/>
          <w:b/>
        </w:rPr>
        <w:t>non</w:t>
      </w:r>
      <w:r w:rsidR="00284701" w:rsidRPr="00AE0A24">
        <w:rPr>
          <w:rFonts w:ascii="Calibri" w:eastAsia="Calibri" w:hAnsi="Calibri" w:cs="Times New Roman"/>
        </w:rPr>
        <w:t>-</w:t>
      </w:r>
      <w:r w:rsidR="00284701" w:rsidRPr="00AE0A24">
        <w:rPr>
          <w:rFonts w:ascii="Calibri" w:eastAsia="Calibri" w:hAnsi="Calibri" w:cs="Times New Roman"/>
          <w:b/>
        </w:rPr>
        <w:t>empty</w:t>
      </w:r>
      <w:r w:rsidR="00284701" w:rsidRPr="00AE0A24">
        <w:rPr>
          <w:rFonts w:ascii="Calibri" w:eastAsia="Calibri" w:hAnsi="Calibri" w:cs="Times New Roman"/>
        </w:rPr>
        <w:t xml:space="preserve"> </w:t>
      </w:r>
      <w:r w:rsidR="00284701" w:rsidRPr="00AE0A24">
        <w:rPr>
          <w:rFonts w:ascii="Calibri" w:eastAsia="Calibri" w:hAnsi="Calibri" w:cs="Times New Roman"/>
          <w:b/>
        </w:rPr>
        <w:t>strings</w:t>
      </w:r>
      <w:r w:rsidR="00284701" w:rsidRPr="00AE0A24">
        <w:rPr>
          <w:rFonts w:ascii="Calibri" w:eastAsia="Calibri" w:hAnsi="Calibri" w:cs="Times New Roman"/>
        </w:rPr>
        <w:t xml:space="preserve">. If any of them </w:t>
      </w:r>
      <w:r w:rsidR="00284701">
        <w:rPr>
          <w:rFonts w:ascii="Calibri" w:eastAsia="Calibri" w:hAnsi="Calibri" w:cs="Times New Roman"/>
        </w:rPr>
        <w:t>is</w:t>
      </w:r>
      <w:r w:rsidR="00284701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181FD7DA" w14:textId="509C1E6F" w:rsidR="00241316" w:rsidRPr="00C60522" w:rsidRDefault="00241316" w:rsidP="00241316">
      <w:pPr>
        <w:pStyle w:val="Heading2"/>
        <w:numPr>
          <w:ilvl w:val="0"/>
          <w:numId w:val="0"/>
        </w:numPr>
        <w:ind w:left="357"/>
      </w:pPr>
      <w:r>
        <w:rPr>
          <w:rFonts w:ascii="Calibri" w:eastAsia="Times New Roman" w:hAnsi="Calibri" w:cs="Times New Roman"/>
        </w:rPr>
        <w:t>1.</w:t>
      </w:r>
      <w:ins w:id="0" w:author="dell" w:date="2023-11-15T08:57:00Z">
        <w:r w:rsidR="009D7F1C">
          <w:rPr>
            <w:rFonts w:ascii="Calibri" w:eastAsia="Times New Roman" w:hAnsi="Calibri" w:cs="Times New Roman"/>
          </w:rPr>
          <w:t xml:space="preserve"> </w:t>
        </w:r>
      </w:ins>
      <w:r w:rsidR="00284701" w:rsidRPr="00D70D32">
        <w:rPr>
          <w:rFonts w:ascii="Calibri" w:eastAsia="Times New Roman" w:hAnsi="Calibri" w:cs="Times New Roman"/>
        </w:rPr>
        <w:t>Getting the information from the form</w:t>
      </w:r>
      <w:r>
        <w:rPr>
          <w:noProof/>
          <w:lang w:val="bg-BG" w:eastAsia="bg-BG"/>
        </w:rPr>
        <w:drawing>
          <wp:inline distT="0" distB="0" distL="0" distR="0" wp14:anchorId="11FD2C26" wp14:editId="60DE8622">
            <wp:extent cx="6166281" cy="2736905"/>
            <wp:effectExtent l="0" t="0" r="6350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79C0" w14:textId="605FDF46" w:rsidR="00241316" w:rsidRDefault="00241316" w:rsidP="00241316">
      <w:pPr>
        <w:pStyle w:val="ListParagraph"/>
        <w:ind w:left="1080"/>
      </w:pPr>
      <w:r>
        <w:t xml:space="preserve">• </w:t>
      </w:r>
      <w:ins w:id="1" w:author="dell" w:date="2023-11-15T09:00:00Z">
        <w:r w:rsidR="006C661B">
          <w:t>When</w:t>
        </w:r>
      </w:ins>
      <w:del w:id="2" w:author="dell" w:date="2023-11-15T08:58:00Z">
        <w:r w:rsidDel="009D7F1C">
          <w:delText>On</w:delText>
        </w:r>
      </w:del>
      <w:del w:id="3" w:author="dell" w:date="2023-11-15T09:00:00Z">
        <w:r w:rsidDel="006C661B">
          <w:delText xml:space="preserve"> clicking</w:delText>
        </w:r>
      </w:del>
      <w:r>
        <w:t xml:space="preserve"> the </w:t>
      </w:r>
      <w:r>
        <w:rPr>
          <w:b/>
        </w:rPr>
        <w:t>["Add Event"</w:t>
      </w:r>
      <w:r w:rsidRPr="0022497A">
        <w:rPr>
          <w:b/>
        </w:rPr>
        <w:t>]</w:t>
      </w:r>
      <w:r>
        <w:t xml:space="preserve"> button</w:t>
      </w:r>
      <w:ins w:id="4" w:author="dell" w:date="2023-11-15T09:00:00Z">
        <w:r w:rsidR="006C661B">
          <w:t xml:space="preserve"> is clicked</w:t>
        </w:r>
      </w:ins>
      <w:r>
        <w:t>, the information from the input fields is listed in the "</w:t>
      </w:r>
      <w:r>
        <w:rPr>
          <w:b/>
        </w:rPr>
        <w:t>Last Check</w:t>
      </w:r>
      <w:r>
        <w:t>" section</w:t>
      </w:r>
      <w:ins w:id="5" w:author="dell" w:date="2023-11-15T08:58:00Z">
        <w:r w:rsidR="009D7F1C">
          <w:t>. A</w:t>
        </w:r>
      </w:ins>
      <w:del w:id="6" w:author="dell" w:date="2023-11-15T08:58:00Z">
        <w:r w:rsidDel="009D7F1C">
          <w:delText xml:space="preserve"> by adding a</w:delText>
        </w:r>
      </w:del>
      <w:r>
        <w:t xml:space="preserve"> </w:t>
      </w:r>
      <w:r w:rsidRPr="0022497A">
        <w:rPr>
          <w:b/>
        </w:rPr>
        <w:t>list item</w:t>
      </w:r>
      <w:r>
        <w:t xml:space="preserve"> </w:t>
      </w:r>
      <w:ins w:id="7" w:author="dell" w:date="2023-11-15T08:58:00Z">
        <w:r w:rsidR="009D7F1C">
          <w:t xml:space="preserve">is added </w:t>
        </w:r>
      </w:ins>
      <w:r>
        <w:t xml:space="preserve">to the </w:t>
      </w:r>
      <w:r w:rsidRPr="0022497A">
        <w:rPr>
          <w:b/>
        </w:rPr>
        <w:t>"</w:t>
      </w:r>
      <w:del w:id="8" w:author="dell" w:date="2023-11-15T08:39:00Z">
        <w:r w:rsidDel="00077B77">
          <w:rPr>
            <w:b/>
          </w:rPr>
          <w:delText>.</w:delText>
        </w:r>
      </w:del>
      <w:r>
        <w:rPr>
          <w:b/>
        </w:rPr>
        <w:t>check</w:t>
      </w:r>
      <w:r w:rsidRPr="0022497A">
        <w:rPr>
          <w:b/>
        </w:rPr>
        <w:t>-list"</w:t>
      </w:r>
      <w:r>
        <w:t xml:space="preserve"> unordered list.</w:t>
      </w:r>
      <w:del w:id="9" w:author="dell" w:date="2023-11-15T08:59:00Z">
        <w:r w:rsidDel="009D7F1C">
          <w:delText xml:space="preserve"> </w:delText>
        </w:r>
      </w:del>
    </w:p>
    <w:p w14:paraId="12536D08" w14:textId="77777777" w:rsidR="00241316" w:rsidRDefault="00241316" w:rsidP="00241316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258A7AD0" w14:textId="3CE1F944" w:rsidR="00241316" w:rsidRDefault="00241316" w:rsidP="00241316">
      <w:pPr>
        <w:pStyle w:val="ListParagraph"/>
        <w:numPr>
          <w:ilvl w:val="0"/>
          <w:numId w:val="47"/>
        </w:numPr>
      </w:pPr>
      <w:del w:id="10" w:author="dell" w:date="2023-11-15T09:00:00Z">
        <w:r w:rsidDel="006C661B">
          <w:delText>Upon clicking</w:delText>
        </w:r>
      </w:del>
      <w:ins w:id="11" w:author="dell" w:date="2023-11-15T09:00:00Z">
        <w:r w:rsidR="006C661B">
          <w:t>When</w:t>
        </w:r>
      </w:ins>
      <w:r>
        <w:t xml:space="preserve"> the button</w:t>
      </w:r>
      <w:ins w:id="12" w:author="dell" w:date="2023-11-15T09:00:00Z">
        <w:r w:rsidR="006C661B">
          <w:t xml:space="preserve"> is clicked</w:t>
        </w:r>
      </w:ins>
      <w:r>
        <w:t xml:space="preserve">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</w:t>
      </w:r>
      <w:r>
        <w:rPr>
          <w:b/>
        </w:rPr>
        <w:t>Add Event</w:t>
      </w:r>
      <w:r w:rsidRPr="0022497A">
        <w:rPr>
          <w:b/>
        </w:rPr>
        <w:t>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4C964C29" w14:textId="77777777" w:rsidR="00241316" w:rsidRDefault="00241316" w:rsidP="00241316">
      <w:pPr>
        <w:pStyle w:val="ListParagraph"/>
        <w:ind w:left="1080"/>
      </w:pPr>
      <w:r>
        <w:t xml:space="preserve">The HTML structure looks like this:  </w:t>
      </w:r>
    </w:p>
    <w:p w14:paraId="55D40789" w14:textId="3794BBAE" w:rsidR="00284701" w:rsidRPr="00241316" w:rsidRDefault="00241316" w:rsidP="0024131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A5DE971" wp14:editId="4FD14F65">
            <wp:extent cx="3545326" cy="2200309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2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4AF1" w14:textId="5441D406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2.</w:t>
      </w:r>
      <w:ins w:id="13" w:author="dell" w:date="2023-11-15T09:00:00Z">
        <w:r w:rsidR="006C661B">
          <w:rPr>
            <w:rFonts w:ascii="Calibri" w:eastAsia="Times New Roman" w:hAnsi="Calibri" w:cs="Times New Roman"/>
            <w:b/>
            <w:color w:val="7C380A"/>
            <w:sz w:val="36"/>
            <w:szCs w:val="36"/>
          </w:rPr>
          <w:t xml:space="preserve"> </w:t>
        </w:r>
      </w:ins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Edit Event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53CD05E8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</w:t>
      </w:r>
      <w:ins w:id="14" w:author="dell" w:date="2023-11-15T09:00:00Z">
        <w:r w:rsidR="006C661B">
          <w:rPr>
            <w:rStyle w:val="Strong"/>
            <w:b w:val="0"/>
          </w:rPr>
          <w:t>to</w:t>
        </w:r>
      </w:ins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ins w:id="15" w:author="dell" w:date="2023-11-15T09:01:00Z">
        <w:r w:rsidR="006C661B">
          <w:rPr>
            <w:rStyle w:val="Strong"/>
            <w:b w:val="0"/>
          </w:rPr>
          <w:t xml:space="preserve">the </w:t>
        </w:r>
      </w:ins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 w:rsidR="006C03C1">
        <w:rPr>
          <w:rStyle w:val="Strong"/>
        </w:rPr>
        <w:t>Last Check</w:t>
      </w:r>
      <w:r>
        <w:rPr>
          <w:rStyle w:val="Strong"/>
          <w:b w:val="0"/>
        </w:rPr>
        <w:t xml:space="preserve">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del w:id="16" w:author="dell" w:date="2023-11-15T09:01:00Z">
        <w:r w:rsidRPr="002D7377" w:rsidDel="006C661B">
          <w:rPr>
            <w:rStyle w:val="Strong"/>
            <w:b w:val="0"/>
          </w:rPr>
          <w:delText xml:space="preserve"> </w:delText>
        </w:r>
      </w:del>
      <w:ins w:id="17" w:author="dell" w:date="2023-11-15T09:01:00Z">
        <w:r w:rsidR="006C661B">
          <w:rPr>
            <w:rStyle w:val="Strong"/>
            <w:b w:val="0"/>
          </w:rPr>
          <w:t xml:space="preserve">, </w:t>
        </w:r>
      </w:ins>
      <w:r w:rsidRPr="002D7377">
        <w:rPr>
          <w:rStyle w:val="Strong"/>
          <w:b w:val="0"/>
        </w:rPr>
        <w:t xml:space="preserve">while the </w:t>
      </w:r>
      <w:r>
        <w:rPr>
          <w:rStyle w:val="CodeChar"/>
        </w:rPr>
        <w:t>["Add</w:t>
      </w:r>
      <w:r w:rsidR="006C03C1">
        <w:rPr>
          <w:rStyle w:val="CodeChar"/>
        </w:rPr>
        <w:t xml:space="preserve"> Event</w:t>
      </w:r>
      <w:r>
        <w:rPr>
          <w:rStyle w:val="CodeChar"/>
        </w:rPr>
        <w:t>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F4FE7F5" wp14:editId="6C41B94B">
            <wp:extent cx="6052839" cy="2786987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7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AB8" w14:textId="2243FF7A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del w:id="18" w:author="dell" w:date="2023-11-15T09:01:00Z">
        <w:r w:rsidDel="006C661B">
          <w:rPr>
            <w:rStyle w:val="CodeChar"/>
          </w:rPr>
          <w:delText xml:space="preserve"> </w:delText>
        </w:r>
        <w:r w:rsidRPr="006C661B" w:rsidDel="006C661B">
          <w:rPr>
            <w:rPrChange w:id="19" w:author="dell" w:date="2023-11-15T09:01:00Z">
              <w:rPr>
                <w:rStyle w:val="CodeChar"/>
              </w:rPr>
            </w:rPrChange>
          </w:rPr>
          <w:delText>and</w:delText>
        </w:r>
        <w:r w:rsidRPr="006C661B" w:rsidDel="006C661B">
          <w:rPr>
            <w:rPrChange w:id="20" w:author="dell" w:date="2023-11-15T09:01:00Z">
              <w:rPr>
                <w:rStyle w:val="CodeChar"/>
                <w:lang w:val="bg-BG"/>
              </w:rPr>
            </w:rPrChange>
          </w:rPr>
          <w:delText xml:space="preserve"> </w:delText>
        </w:r>
        <w:r w:rsidRPr="002D7377" w:rsidDel="006C661B">
          <w:rPr>
            <w:rStyle w:val="Strong"/>
            <w:b w:val="0"/>
          </w:rPr>
          <w:delText xml:space="preserve">all of </w:delText>
        </w:r>
      </w:del>
      <w:del w:id="21" w:author="dell" w:date="2023-11-15T09:02:00Z">
        <w:r w:rsidRPr="002D7377" w:rsidDel="006C661B">
          <w:rPr>
            <w:rStyle w:val="Strong"/>
            <w:b w:val="0"/>
          </w:rPr>
          <w:delText xml:space="preserve">the </w:delText>
        </w:r>
        <w:r w:rsidRPr="00E14CB8" w:rsidDel="006C661B">
          <w:rPr>
            <w:rStyle w:val="Strong"/>
          </w:rPr>
          <w:delText>information</w:delText>
        </w:r>
        <w:r w:rsidRPr="002D7377" w:rsidDel="006C661B">
          <w:rPr>
            <w:rStyle w:val="Strong"/>
            <w:b w:val="0"/>
          </w:rPr>
          <w:delText xml:space="preserve"> </w:delText>
        </w:r>
        <w:r w:rsidDel="006C661B">
          <w:rPr>
            <w:rStyle w:val="Strong"/>
            <w:b w:val="0"/>
          </w:rPr>
          <w:delText>must go back to</w:delText>
        </w:r>
        <w:r w:rsidRPr="002D7377" w:rsidDel="006C661B">
          <w:rPr>
            <w:rStyle w:val="Strong"/>
            <w:b w:val="0"/>
          </w:rPr>
          <w:delText xml:space="preserve"> the </w:delText>
        </w:r>
        <w:r w:rsidRPr="00E14CB8" w:rsidDel="006C661B">
          <w:rPr>
            <w:rStyle w:val="Strong"/>
          </w:rPr>
          <w:delText>input fields</w:delText>
        </w:r>
        <w:r w:rsidDel="006C661B">
          <w:rPr>
            <w:rStyle w:val="Strong"/>
          </w:rPr>
          <w:delText xml:space="preserve"> </w:delText>
        </w:r>
        <w:r w:rsidDel="006C661B">
          <w:rPr>
            <w:rStyle w:val="Strong"/>
            <w:b w:val="0"/>
          </w:rPr>
          <w:delText>again</w:delText>
        </w:r>
      </w:del>
      <w:r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516C4D3" w14:textId="1F3C776F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3D0691F8">
            <wp:extent cx="2477080" cy="284721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28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9CDC" w14:textId="4CFAE4C2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3.Continue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</w:p>
    <w:p w14:paraId="55898F6B" w14:textId="3B7036D2" w:rsidR="00284701" w:rsidRPr="00A3186B" w:rsidRDefault="00284701" w:rsidP="006C03C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6C03C1">
        <w:rPr>
          <w:rStyle w:val="CodeChar"/>
        </w:rPr>
        <w:t>u</w:t>
      </w:r>
      <w:r w:rsidR="006C03C1"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ins w:id="22" w:author="dell" w:date="2023-11-15T09:02:00Z">
        <w:r w:rsidR="006C661B" w:rsidRPr="006C661B">
          <w:rPr>
            <w:rStyle w:val="CodeChar"/>
            <w:rPrChange w:id="23" w:author="dell" w:date="2023-11-15T09:02:00Z">
              <w:rPr>
                <w:rStyle w:val="Strong"/>
                <w:b w:val="0"/>
              </w:rPr>
            </w:rPrChange>
          </w:rPr>
          <w:t>&lt;</w:t>
        </w:r>
      </w:ins>
      <w:r w:rsidRPr="006C661B">
        <w:rPr>
          <w:rStyle w:val="CodeChar"/>
          <w:rPrChange w:id="24" w:author="dell" w:date="2023-11-15T09:02:00Z">
            <w:rPr>
              <w:rStyle w:val="Strong"/>
            </w:rPr>
          </w:rPrChange>
        </w:rPr>
        <w:t>ul</w:t>
      </w:r>
      <w:ins w:id="25" w:author="dell" w:date="2023-11-15T09:02:00Z">
        <w:r w:rsidR="006C661B" w:rsidRPr="006C661B">
          <w:rPr>
            <w:rStyle w:val="CodeChar"/>
            <w:rPrChange w:id="26" w:author="dell" w:date="2023-11-15T09:02:00Z">
              <w:rPr>
                <w:rStyle w:val="Strong"/>
              </w:rPr>
            </w:rPrChange>
          </w:rPr>
          <w:t>&gt;</w:t>
        </w:r>
      </w:ins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del w:id="27" w:author="dell" w:date="2023-11-15T09:03:00Z">
        <w:r w:rsidR="006C03C1" w:rsidRPr="006C03C1" w:rsidDel="006C661B">
          <w:rPr>
            <w:rStyle w:val="CodeChar"/>
          </w:rPr>
          <w:delText xml:space="preserve"> </w:delText>
        </w:r>
      </w:del>
      <w:r w:rsidR="006C03C1">
        <w:rPr>
          <w:rStyle w:val="CodeChar"/>
        </w:rPr>
        <w:t>u</w:t>
      </w:r>
      <w:r w:rsidR="006C03C1"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del w:id="28" w:author="dell" w:date="2023-11-15T09:03:00Z">
        <w:r w:rsidRPr="009032EE" w:rsidDel="006C661B">
          <w:rPr>
            <w:rStyle w:val="CodeChar"/>
            <w:b w:val="0"/>
          </w:rPr>
          <w:delText>,</w:delText>
        </w:r>
      </w:del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>the list item with same information</w:t>
      </w:r>
      <w:ins w:id="29" w:author="dell" w:date="2023-11-15T09:03:00Z">
        <w:r w:rsidR="006C661B">
          <w:rPr>
            <w:rStyle w:val="Strong"/>
            <w:b w:val="0"/>
          </w:rPr>
          <w:t>. T</w:t>
        </w:r>
      </w:ins>
      <w:del w:id="30" w:author="dell" w:date="2023-11-15T09:03:00Z">
        <w:r w:rsidDel="006C661B">
          <w:rPr>
            <w:rStyle w:val="Strong"/>
            <w:b w:val="0"/>
          </w:rPr>
          <w:delText xml:space="preserve"> </w:delText>
        </w:r>
        <w:r w:rsidDel="006C661B">
          <w:delText>and t</w:delText>
        </w:r>
      </w:del>
      <w:r>
        <w:t xml:space="preserve">he </w:t>
      </w:r>
      <w:r>
        <w:rPr>
          <w:rStyle w:val="CodeChar"/>
        </w:rPr>
        <w:t>"</w:t>
      </w:r>
      <w:r w:rsidR="006C03C1">
        <w:rPr>
          <w:rStyle w:val="CodeChar"/>
        </w:rPr>
        <w:t>Move to Finished</w:t>
      </w:r>
      <w:r>
        <w:rPr>
          <w:rStyle w:val="CodeChar"/>
        </w:rPr>
        <w:t>"</w:t>
      </w:r>
      <w:r>
        <w:t xml:space="preserve"> button</w:t>
      </w:r>
      <w:del w:id="31" w:author="dell" w:date="2023-11-15T08:46:00Z">
        <w:r w:rsidDel="00077B77">
          <w:delText>s</w:delText>
        </w:r>
      </w:del>
      <w:r>
        <w:t xml:space="preserve"> must be </w:t>
      </w:r>
      <w:r>
        <w:rPr>
          <w:rStyle w:val="Strong"/>
        </w:rPr>
        <w:t>added</w:t>
      </w:r>
      <w:ins w:id="32" w:author="dell" w:date="2023-11-15T09:03:00Z">
        <w:r w:rsidR="006C661B">
          <w:rPr>
            <w:rStyle w:val="Strong"/>
          </w:rPr>
          <w:t xml:space="preserve"> </w:t>
        </w:r>
        <w:r w:rsidR="006C661B" w:rsidRPr="006C661B">
          <w:rPr>
            <w:rStyle w:val="Strong"/>
            <w:b w:val="0"/>
            <w:bCs w:val="0"/>
            <w:rPrChange w:id="33" w:author="dell" w:date="2023-11-15T09:03:00Z">
              <w:rPr>
                <w:rStyle w:val="Strong"/>
              </w:rPr>
            </w:rPrChange>
          </w:rPr>
          <w:t>as well</w:t>
        </w:r>
      </w:ins>
      <w:r w:rsidRPr="006C661B">
        <w:rPr>
          <w:rStyle w:val="Strong"/>
          <w:b w:val="0"/>
          <w:bCs w:val="0"/>
          <w:rPrChange w:id="34" w:author="dell" w:date="2023-11-15T09:03:00Z">
            <w:rPr>
              <w:rStyle w:val="Strong"/>
            </w:rPr>
          </w:rPrChange>
        </w:rPr>
        <w:t>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192EBDE4">
            <wp:extent cx="6213246" cy="2840527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54DCE83A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ins w:id="35" w:author="dell" w:date="2023-11-15T09:03:00Z">
        <w:r w:rsidR="006C661B">
          <w:rPr>
            <w:rStyle w:val="Strong"/>
            <w:b w:val="0"/>
          </w:rPr>
          <w:t xml:space="preserve">the </w:t>
        </w:r>
      </w:ins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of </w:t>
      </w:r>
      <w:ins w:id="36" w:author="dell" w:date="2023-11-15T09:03:00Z">
        <w:r w:rsidR="006C661B">
          <w:rPr>
            <w:rStyle w:val="Strong"/>
            <w:b w:val="0"/>
          </w:rPr>
          <w:t xml:space="preserve">the </w:t>
        </w:r>
      </w:ins>
      <w:r w:rsidRPr="00B519AA">
        <w:rPr>
          <w:rStyle w:val="CodeChar"/>
        </w:rPr>
        <w:t>"</w:t>
      </w:r>
      <w:r w:rsidR="006C03C1"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186194B5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627B46" wp14:editId="40699AE8">
            <wp:extent cx="3975642" cy="1878673"/>
            <wp:effectExtent l="0" t="0" r="635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18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A6BD" w14:textId="12EDCE6C" w:rsidR="00241316" w:rsidRDefault="00241316" w:rsidP="00284701">
      <w:pPr>
        <w:ind w:left="708"/>
        <w:jc w:val="center"/>
        <w:rPr>
          <w:bCs/>
        </w:rPr>
      </w:pPr>
    </w:p>
    <w:p w14:paraId="39BA940B" w14:textId="7E999137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</w:t>
      </w:r>
      <w:ins w:id="37" w:author="dell" w:date="2023-11-15T09:03:00Z">
        <w:r w:rsidR="006C661B">
          <w:rPr>
            <w:rFonts w:ascii="Calibri" w:eastAsia="Times New Roman" w:hAnsi="Calibri" w:cs="Times New Roman"/>
            <w:b/>
            <w:color w:val="7C380A"/>
            <w:sz w:val="36"/>
            <w:szCs w:val="36"/>
          </w:rPr>
          <w:t xml:space="preserve"> </w:t>
        </w:r>
      </w:ins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Move to Finished</w:t>
      </w:r>
    </w:p>
    <w:p w14:paraId="4814B0EB" w14:textId="77777777" w:rsidR="00241316" w:rsidRDefault="00241316" w:rsidP="00284701">
      <w:pPr>
        <w:ind w:left="708"/>
        <w:jc w:val="center"/>
        <w:rPr>
          <w:bCs/>
        </w:rPr>
      </w:pPr>
    </w:p>
    <w:p w14:paraId="03B9DF53" w14:textId="1D4EDCA7" w:rsidR="00284701" w:rsidRDefault="00284701" w:rsidP="006C661B">
      <w:pPr>
        <w:pStyle w:val="ListParagraph"/>
        <w:numPr>
          <w:ilvl w:val="0"/>
          <w:numId w:val="33"/>
        </w:numPr>
        <w:rPr>
          <w:rStyle w:val="Strong"/>
          <w:b w:val="0"/>
        </w:rPr>
        <w:pPrChange w:id="38" w:author="dell" w:date="2023-11-15T09:04:00Z">
          <w:pPr>
            <w:pStyle w:val="ListParagraph"/>
            <w:numPr>
              <w:numId w:val="33"/>
            </w:numPr>
            <w:ind w:left="1080" w:hanging="360"/>
            <w:jc w:val="center"/>
          </w:pPr>
        </w:pPrChange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6C03C1">
        <w:rPr>
          <w:rStyle w:val="CodeChar"/>
        </w:rPr>
        <w:t>Move to Finished</w:t>
      </w:r>
      <w:r>
        <w:rPr>
          <w:rStyle w:val="CodeChar"/>
        </w:rPr>
        <w:t>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Strong"/>
          <w:b w:val="0"/>
        </w:rPr>
        <w:t xml:space="preserve">the information from </w:t>
      </w:r>
      <w:ins w:id="39" w:author="dell" w:date="2023-11-15T09:03:00Z">
        <w:r w:rsidR="006C661B">
          <w:rPr>
            <w:rStyle w:val="Strong"/>
            <w:b w:val="0"/>
          </w:rPr>
          <w:t xml:space="preserve">the </w:t>
        </w:r>
      </w:ins>
      <w:r w:rsidRPr="00B519AA">
        <w:rPr>
          <w:rStyle w:val="CodeChar"/>
        </w:rPr>
        <w:t>"</w:t>
      </w:r>
      <w:r w:rsidR="006C03C1"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6C03C1">
        <w:rPr>
          <w:rStyle w:val="CodeChar"/>
        </w:rPr>
        <w:t>finished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6C661B">
        <w:rPr>
          <w:rPrChange w:id="40" w:author="dell" w:date="2023-11-15T09:04:00Z">
            <w:rPr>
              <w:rStyle w:val="CodeChar"/>
              <w:b w:val="0"/>
            </w:rPr>
          </w:rPrChange>
        </w:rPr>
        <w:t>in the</w:t>
      </w:r>
      <w:r w:rsidRPr="006C661B">
        <w:rPr>
          <w:rPrChange w:id="41" w:author="dell" w:date="2023-11-15T09:04:00Z">
            <w:rPr>
              <w:rStyle w:val="CodeChar"/>
            </w:rPr>
          </w:rPrChange>
        </w:rPr>
        <w:t xml:space="preserve"> same</w:t>
      </w:r>
      <w:r>
        <w:rPr>
          <w:rStyle w:val="CodeChar"/>
        </w:rPr>
        <w:t xml:space="preserve"> </w:t>
      </w:r>
      <w:r>
        <w:t>HTML structure</w:t>
      </w:r>
      <w:r w:rsidRPr="00933F02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933F02">
        <w:rPr>
          <w:rStyle w:val="Strong"/>
          <w:b w:val="0"/>
        </w:rPr>
        <w:t xml:space="preserve"> inside of the </w:t>
      </w:r>
      <w:ins w:id="42" w:author="dell" w:date="2023-11-15T09:04:00Z">
        <w:r w:rsidR="006C661B" w:rsidRPr="006C661B">
          <w:rPr>
            <w:rStyle w:val="CodeChar"/>
            <w:rPrChange w:id="43" w:author="dell" w:date="2023-11-15T09:04:00Z">
              <w:rPr>
                <w:rStyle w:val="Strong"/>
                <w:b w:val="0"/>
              </w:rPr>
            </w:rPrChange>
          </w:rPr>
          <w:t>&lt;</w:t>
        </w:r>
      </w:ins>
      <w:r w:rsidRPr="006C661B">
        <w:rPr>
          <w:rStyle w:val="CodeChar"/>
          <w:rPrChange w:id="44" w:author="dell" w:date="2023-11-15T09:04:00Z">
            <w:rPr>
              <w:rStyle w:val="Strong"/>
            </w:rPr>
          </w:rPrChange>
        </w:rPr>
        <w:t>ul</w:t>
      </w:r>
      <w:ins w:id="45" w:author="dell" w:date="2023-11-15T09:04:00Z">
        <w:r w:rsidR="006C661B" w:rsidRPr="006C661B">
          <w:rPr>
            <w:rStyle w:val="CodeChar"/>
            <w:rPrChange w:id="46" w:author="dell" w:date="2023-11-15T09:04:00Z">
              <w:rPr>
                <w:rStyle w:val="Strong"/>
              </w:rPr>
            </w:rPrChange>
          </w:rPr>
          <w:t>&gt;</w:t>
        </w:r>
      </w:ins>
      <w:r w:rsidRPr="00933F02"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1019B0">
        <w:rPr>
          <w:rStyle w:val="CodeChar"/>
        </w:rPr>
        <w:t>upcoming</w:t>
      </w:r>
      <w:r w:rsidRPr="00B519AA">
        <w:rPr>
          <w:rStyle w:val="CodeChar"/>
        </w:rPr>
        <w:t>-list"</w:t>
      </w:r>
      <w:r w:rsidRPr="00933F02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del w:id="47" w:author="dell" w:date="2023-11-15T09:04:00Z">
        <w:r w:rsidRPr="00933F02" w:rsidDel="006C661B">
          <w:rPr>
            <w:rStyle w:val="Strong"/>
            <w:b w:val="0"/>
          </w:rPr>
          <w:delText xml:space="preserve"> </w:delText>
        </w:r>
      </w:del>
      <w:ins w:id="48" w:author="dell" w:date="2023-11-15T09:04:00Z">
        <w:r w:rsidR="006C661B">
          <w:rPr>
            <w:rStyle w:val="Strong"/>
            <w:b w:val="0"/>
          </w:rPr>
          <w:t xml:space="preserve"> </w:t>
        </w:r>
      </w:ins>
      <w:r w:rsidRPr="00933F02">
        <w:rPr>
          <w:rStyle w:val="Strong"/>
          <w:b w:val="0"/>
        </w:rPr>
        <w:t>in</w:t>
      </w:r>
      <w:ins w:id="49" w:author="dell" w:date="2023-11-15T09:04:00Z">
        <w:r w:rsidR="006C661B">
          <w:rPr>
            <w:rStyle w:val="Strong"/>
            <w:b w:val="0"/>
          </w:rPr>
          <w:t>to</w:t>
        </w:r>
      </w:ins>
      <w:r w:rsidRPr="00933F02">
        <w:rPr>
          <w:rStyle w:val="Strong"/>
          <w:b w:val="0"/>
        </w:rPr>
        <w:t xml:space="preserve"> </w:t>
      </w:r>
      <w:r w:rsidRPr="00B519AA">
        <w:rPr>
          <w:rStyle w:val="CodeChar"/>
        </w:rPr>
        <w:t>"</w:t>
      </w:r>
      <w:r w:rsidR="001019B0">
        <w:rPr>
          <w:rStyle w:val="CodeChar"/>
        </w:rPr>
        <w:t>finished</w:t>
      </w:r>
      <w:r w:rsidRPr="00B519AA">
        <w:rPr>
          <w:rStyle w:val="CodeChar"/>
        </w:rPr>
        <w:t>-list"</w:t>
      </w:r>
      <w:del w:id="50" w:author="dell" w:date="2023-11-15T09:04:00Z">
        <w:r w:rsidRPr="00933F02" w:rsidDel="006C661B">
          <w:rPr>
            <w:rStyle w:val="CodeChar"/>
            <w:b w:val="0"/>
          </w:rPr>
          <w:delText>,</w:delText>
        </w:r>
      </w:del>
      <w:r w:rsidRPr="00933F02">
        <w:rPr>
          <w:rStyle w:val="Strong"/>
          <w:b w:val="0"/>
        </w:rPr>
        <w:t xml:space="preserve"> the list item with sam</w:t>
      </w:r>
      <w:r w:rsidR="001019B0">
        <w:rPr>
          <w:rStyle w:val="Strong"/>
          <w:b w:val="0"/>
        </w:rPr>
        <w:t>e information.</w:t>
      </w:r>
      <w:ins w:id="51" w:author="dell" w:date="2023-11-15T09:06:00Z">
        <w:r w:rsidR="006C661B">
          <w:rPr>
            <w:rStyle w:val="Strong"/>
            <w:b w:val="0"/>
          </w:rPr>
          <w:t xml:space="preserve"> The "Move to Finished” button must be removed.</w:t>
        </w:r>
      </w:ins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554DB6E9">
            <wp:extent cx="5726524" cy="2653309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65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90F9" w14:textId="6B8A6483" w:rsidR="00241316" w:rsidRPr="00241316" w:rsidRDefault="00241316" w:rsidP="00241316">
      <w:pPr>
        <w:pStyle w:val="ListParagraph"/>
        <w:keepNext/>
        <w:keepLines/>
        <w:spacing w:before="200" w:after="40"/>
        <w:ind w:left="108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4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.</w:t>
      </w:r>
      <w:ins w:id="52" w:author="dell" w:date="2023-11-15T09:04:00Z">
        <w:r w:rsidR="006C661B">
          <w:rPr>
            <w:rFonts w:ascii="Calibri" w:eastAsia="Times New Roman" w:hAnsi="Calibri" w:cs="Times New Roman"/>
            <w:b/>
            <w:color w:val="7C380A"/>
            <w:sz w:val="36"/>
            <w:szCs w:val="36"/>
          </w:rPr>
          <w:t xml:space="preserve"> </w:t>
        </w:r>
      </w:ins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Clear</w:t>
      </w:r>
    </w:p>
    <w:p w14:paraId="00820681" w14:textId="77777777" w:rsidR="00241316" w:rsidRPr="00933F02" w:rsidRDefault="00241316" w:rsidP="00241316">
      <w:pPr>
        <w:pStyle w:val="ListParagraph"/>
        <w:ind w:left="1080"/>
        <w:rPr>
          <w:rStyle w:val="Strong"/>
          <w:b w:val="0"/>
        </w:rPr>
      </w:pPr>
    </w:p>
    <w:p w14:paraId="0CB919E5" w14:textId="773411CF" w:rsidR="00284701" w:rsidRPr="00933F02" w:rsidRDefault="00284701" w:rsidP="00284701">
      <w:pPr>
        <w:pStyle w:val="ListParagraph"/>
        <w:numPr>
          <w:ilvl w:val="0"/>
          <w:numId w:val="46"/>
        </w:numPr>
        <w:ind w:left="360" w:firstLine="708"/>
        <w:rPr>
          <w:rStyle w:val="CodeChar"/>
          <w:b w:val="0"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the </w:t>
      </w:r>
      <w:r w:rsidRPr="00933F02">
        <w:rPr>
          <w:rStyle w:val="Strong"/>
          <w:rFonts w:cstheme="minorHAnsi"/>
        </w:rPr>
        <w:t>list item</w:t>
      </w:r>
      <w:r w:rsidRPr="00933F02">
        <w:rPr>
          <w:rStyle w:val="Strong"/>
          <w:rFonts w:cstheme="minorHAnsi"/>
          <w:b w:val="0"/>
        </w:rPr>
        <w:t xml:space="preserve"> must be </w:t>
      </w:r>
      <w:r w:rsidRPr="00933F02">
        <w:rPr>
          <w:rStyle w:val="Strong"/>
          <w:rFonts w:cstheme="minorHAnsi"/>
        </w:rPr>
        <w:t>removed</w:t>
      </w:r>
      <w:del w:id="53" w:author="dell" w:date="2023-11-15T09:04:00Z">
        <w:r w:rsidRPr="00933F02" w:rsidDel="006C661B">
          <w:rPr>
            <w:rStyle w:val="Strong"/>
            <w:rFonts w:cstheme="minorHAnsi"/>
          </w:rPr>
          <w:delText>,</w:delText>
        </w:r>
      </w:del>
      <w:r w:rsidRPr="00933F02">
        <w:rPr>
          <w:rStyle w:val="Strong"/>
          <w:rFonts w:cstheme="minorHAnsi"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from the </w:t>
      </w:r>
      <w:r w:rsidRPr="00933F02">
        <w:rPr>
          <w:rStyle w:val="CodeChar"/>
          <w:rFonts w:cstheme="minorHAnsi"/>
        </w:rPr>
        <w:t>"</w:t>
      </w:r>
      <w:r w:rsidR="001019B0">
        <w:rPr>
          <w:rStyle w:val="CodeChar"/>
          <w:rFonts w:cstheme="minorHAnsi"/>
        </w:rPr>
        <w:t>finished</w:t>
      </w:r>
      <w:r w:rsidRPr="00933F02">
        <w:rPr>
          <w:rStyle w:val="CodeChar"/>
          <w:rFonts w:cstheme="minorHAnsi"/>
        </w:rPr>
        <w:t>-list</w:t>
      </w:r>
      <w:ins w:id="54" w:author="dell" w:date="2023-11-15T09:05:00Z">
        <w:r w:rsidR="006C661B">
          <w:rPr>
            <w:rStyle w:val="CodeChar"/>
            <w:rFonts w:cstheme="minorHAnsi"/>
          </w:rPr>
          <w:t>"</w:t>
        </w:r>
      </w:ins>
      <w:r>
        <w:rPr>
          <w:rStyle w:val="CodeChar"/>
          <w:rFonts w:cstheme="minorHAnsi"/>
        </w:rPr>
        <w:t>.</w:t>
      </w:r>
    </w:p>
    <w:p w14:paraId="34231626" w14:textId="77777777" w:rsidR="00284701" w:rsidRDefault="00284701" w:rsidP="00284701">
      <w:pPr>
        <w:pStyle w:val="ListParagraph"/>
        <w:numPr>
          <w:ilvl w:val="0"/>
          <w:numId w:val="46"/>
        </w:numPr>
        <w:ind w:left="360" w:firstLine="708"/>
      </w:pP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Clear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1C959191" wp14:editId="688B5104">
            <wp:extent cx="5905301" cy="2756860"/>
            <wp:effectExtent l="0" t="0" r="63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77777777" w:rsidR="00284701" w:rsidRDefault="00284701" w:rsidP="00284701">
      <w:pPr>
        <w:pStyle w:val="Heading1"/>
      </w:pPr>
      <w:r>
        <w:t>Submission</w:t>
      </w:r>
    </w:p>
    <w:p w14:paraId="57D89A69" w14:textId="04D9C0C9" w:rsidR="00284701" w:rsidRDefault="00284701" w:rsidP="00284701">
      <w:r w:rsidRPr="005F5B07">
        <w:t xml:space="preserve">Submit only yours </w:t>
      </w:r>
      <w:r w:rsidRPr="005F5B07">
        <w:rPr>
          <w:b/>
          <w:bCs/>
        </w:rPr>
        <w:t>sol</w:t>
      </w:r>
      <w:ins w:id="55" w:author="dell" w:date="2023-11-15T08:51:00Z">
        <w:r w:rsidR="009D7F1C">
          <w:rPr>
            <w:b/>
            <w:bCs/>
          </w:rPr>
          <w:t>ve</w:t>
        </w:r>
      </w:ins>
      <w:del w:id="56" w:author="dell" w:date="2023-11-15T08:51:00Z">
        <w:r w:rsidRPr="005F5B07" w:rsidDel="009D7F1C">
          <w:rPr>
            <w:b/>
            <w:bCs/>
          </w:rPr>
          <w:delText>ution</w:delText>
        </w:r>
      </w:del>
      <w:r w:rsidRPr="005F5B07">
        <w:rPr>
          <w:b/>
          <w:bCs/>
        </w:rPr>
        <w:t>()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675B49" w14:textId="77777777" w:rsidR="00507706" w:rsidRDefault="00507706" w:rsidP="008068A2">
      <w:pPr>
        <w:spacing w:after="0" w:line="240" w:lineRule="auto"/>
      </w:pPr>
      <w:r>
        <w:separator/>
      </w:r>
    </w:p>
  </w:endnote>
  <w:endnote w:type="continuationSeparator" w:id="0">
    <w:p w14:paraId="05417969" w14:textId="77777777" w:rsidR="00507706" w:rsidRDefault="0050770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5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57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8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58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841681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41316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41316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5841681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41316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41316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E9BBB" w14:textId="77777777" w:rsidR="00507706" w:rsidRDefault="00507706" w:rsidP="008068A2">
      <w:pPr>
        <w:spacing w:after="0" w:line="240" w:lineRule="auto"/>
      </w:pPr>
      <w:r>
        <w:separator/>
      </w:r>
    </w:p>
  </w:footnote>
  <w:footnote w:type="continuationSeparator" w:id="0">
    <w:p w14:paraId="4A9D38F6" w14:textId="77777777" w:rsidR="00507706" w:rsidRDefault="0050770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7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966010344">
    <w:abstractNumId w:val="8"/>
  </w:num>
  <w:num w:numId="2" w16cid:durableId="431707523">
    <w:abstractNumId w:val="12"/>
  </w:num>
  <w:num w:numId="3" w16cid:durableId="1659650846">
    <w:abstractNumId w:val="7"/>
  </w:num>
  <w:num w:numId="4" w16cid:durableId="152989835">
    <w:abstractNumId w:val="3"/>
  </w:num>
  <w:num w:numId="5" w16cid:durableId="988940937">
    <w:abstractNumId w:val="41"/>
  </w:num>
  <w:num w:numId="6" w16cid:durableId="309485981">
    <w:abstractNumId w:val="5"/>
  </w:num>
  <w:num w:numId="7" w16cid:durableId="144272012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40079969">
    <w:abstractNumId w:val="17"/>
  </w:num>
  <w:num w:numId="9" w16cid:durableId="866217675">
    <w:abstractNumId w:val="18"/>
  </w:num>
  <w:num w:numId="10" w16cid:durableId="167707177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91653847">
    <w:abstractNumId w:val="26"/>
  </w:num>
  <w:num w:numId="12" w16cid:durableId="824591798">
    <w:abstractNumId w:val="6"/>
  </w:num>
  <w:num w:numId="13" w16cid:durableId="965164144">
    <w:abstractNumId w:val="38"/>
  </w:num>
  <w:num w:numId="14" w16cid:durableId="979918404">
    <w:abstractNumId w:val="19"/>
  </w:num>
  <w:num w:numId="15" w16cid:durableId="1461801634">
    <w:abstractNumId w:val="30"/>
  </w:num>
  <w:num w:numId="16" w16cid:durableId="316543041">
    <w:abstractNumId w:val="27"/>
  </w:num>
  <w:num w:numId="17" w16cid:durableId="1248617541">
    <w:abstractNumId w:val="4"/>
  </w:num>
  <w:num w:numId="18" w16cid:durableId="25067081">
    <w:abstractNumId w:val="14"/>
  </w:num>
  <w:num w:numId="19" w16cid:durableId="554663895">
    <w:abstractNumId w:val="1"/>
  </w:num>
  <w:num w:numId="20" w16cid:durableId="1632857281">
    <w:abstractNumId w:val="40"/>
  </w:num>
  <w:num w:numId="21" w16cid:durableId="2116049627">
    <w:abstractNumId w:val="10"/>
  </w:num>
  <w:num w:numId="22" w16cid:durableId="891234988">
    <w:abstractNumId w:val="23"/>
  </w:num>
  <w:num w:numId="23" w16cid:durableId="1125124549">
    <w:abstractNumId w:val="0"/>
  </w:num>
  <w:num w:numId="24" w16cid:durableId="2066874575">
    <w:abstractNumId w:val="47"/>
  </w:num>
  <w:num w:numId="25" w16cid:durableId="120802592">
    <w:abstractNumId w:val="13"/>
  </w:num>
  <w:num w:numId="26" w16cid:durableId="1649087288">
    <w:abstractNumId w:val="24"/>
  </w:num>
  <w:num w:numId="27" w16cid:durableId="445197518">
    <w:abstractNumId w:val="45"/>
  </w:num>
  <w:num w:numId="28" w16cid:durableId="17581774">
    <w:abstractNumId w:val="42"/>
  </w:num>
  <w:num w:numId="29" w16cid:durableId="1456605957">
    <w:abstractNumId w:val="28"/>
  </w:num>
  <w:num w:numId="30" w16cid:durableId="1054965021">
    <w:abstractNumId w:val="39"/>
  </w:num>
  <w:num w:numId="31" w16cid:durableId="1988436183">
    <w:abstractNumId w:val="20"/>
  </w:num>
  <w:num w:numId="32" w16cid:durableId="1719620321">
    <w:abstractNumId w:val="21"/>
  </w:num>
  <w:num w:numId="33" w16cid:durableId="2039504734">
    <w:abstractNumId w:val="31"/>
  </w:num>
  <w:num w:numId="34" w16cid:durableId="468910329">
    <w:abstractNumId w:val="25"/>
  </w:num>
  <w:num w:numId="35" w16cid:durableId="1275014550">
    <w:abstractNumId w:val="36"/>
  </w:num>
  <w:num w:numId="36" w16cid:durableId="1699313962">
    <w:abstractNumId w:val="16"/>
  </w:num>
  <w:num w:numId="37" w16cid:durableId="1118453911">
    <w:abstractNumId w:val="44"/>
  </w:num>
  <w:num w:numId="38" w16cid:durableId="1416626542">
    <w:abstractNumId w:val="22"/>
  </w:num>
  <w:num w:numId="39" w16cid:durableId="1395667214">
    <w:abstractNumId w:val="34"/>
  </w:num>
  <w:num w:numId="40" w16cid:durableId="2084915146">
    <w:abstractNumId w:val="46"/>
  </w:num>
  <w:num w:numId="41" w16cid:durableId="1200362151">
    <w:abstractNumId w:val="35"/>
  </w:num>
  <w:num w:numId="42" w16cid:durableId="1775518896">
    <w:abstractNumId w:val="15"/>
  </w:num>
  <w:num w:numId="43" w16cid:durableId="1946420241">
    <w:abstractNumId w:val="43"/>
  </w:num>
  <w:num w:numId="44" w16cid:durableId="1620336617">
    <w:abstractNumId w:val="33"/>
  </w:num>
  <w:num w:numId="45" w16cid:durableId="1830369602">
    <w:abstractNumId w:val="2"/>
  </w:num>
  <w:num w:numId="46" w16cid:durableId="1131248019">
    <w:abstractNumId w:val="29"/>
  </w:num>
  <w:num w:numId="47" w16cid:durableId="1275207664">
    <w:abstractNumId w:val="11"/>
  </w:num>
  <w:num w:numId="48" w16cid:durableId="231281283">
    <w:abstractNumId w:val="9"/>
  </w:num>
  <w:numIdMacAtCleanup w:val="1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ll">
    <w15:presenceInfo w15:providerId="None" w15:userId="del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77B77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706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C661B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D7F1C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  <w:style w:type="paragraph" w:styleId="Revision">
    <w:name w:val="Revision"/>
    <w:hidden/>
    <w:uiPriority w:val="99"/>
    <w:semiHidden/>
    <w:rsid w:val="00077B7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7E0D77-42F0-4D6F-A901-84F7B9513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5</Pages>
  <Words>492</Words>
  <Characters>2806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dell</cp:lastModifiedBy>
  <cp:revision>39</cp:revision>
  <cp:lastPrinted>2023-04-24T07:55:00Z</cp:lastPrinted>
  <dcterms:created xsi:type="dcterms:W3CDTF">2021-09-07T12:37:00Z</dcterms:created>
  <dcterms:modified xsi:type="dcterms:W3CDTF">2023-11-15T07:07:00Z</dcterms:modified>
  <cp:category>computer programming;programming;software development;software engineering</cp:category>
</cp:coreProperties>
</file>