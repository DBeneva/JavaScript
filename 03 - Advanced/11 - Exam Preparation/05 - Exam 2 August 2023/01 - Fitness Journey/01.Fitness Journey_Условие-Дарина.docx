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EF79B" w14:textId="50F43A56" w:rsidR="00716E7C" w:rsidRPr="00716E7C" w:rsidRDefault="00552D78" w:rsidP="00716E7C">
      <w:pPr>
        <w:keepNext/>
        <w:keepLines/>
        <w:spacing w:before="200" w:after="40"/>
        <w:ind w:left="426"/>
        <w:jc w:val="center"/>
        <w:outlineLvl w:val="1"/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</w:pPr>
      <w:r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>JS Advanced</w:t>
      </w:r>
      <w:r w:rsidR="00716E7C" w:rsidRPr="00716E7C"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 xml:space="preserve"> Exam</w:t>
      </w:r>
      <w:r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 xml:space="preserve"> Retake – 02 Aug 2023</w:t>
      </w:r>
    </w:p>
    <w:p w14:paraId="7FADFB6D" w14:textId="49E433F9" w:rsidR="00716E7C" w:rsidRPr="00716E7C" w:rsidRDefault="00716E7C" w:rsidP="00716E7C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noProof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Problem 1. </w:t>
      </w:r>
      <w:r w:rsidR="00552D78" w:rsidRPr="00552D78">
        <w:rPr>
          <w:rFonts w:ascii="Calibri" w:eastAsia="Times New Roman" w:hAnsi="Calibri" w:cs="Times New Roman"/>
          <w:b/>
          <w:color w:val="642D08"/>
          <w:sz w:val="40"/>
          <w:szCs w:val="32"/>
        </w:rPr>
        <w:t>Fitness Journey</w:t>
      </w:r>
    </w:p>
    <w:p w14:paraId="50938A32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16E7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472974E8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16E7C">
        <w:rPr>
          <w:rFonts w:ascii="Calibri" w:eastAsia="Calibri" w:hAnsi="Calibri" w:cs="Times New Roman"/>
          <w:b/>
          <w:bCs/>
          <w:noProof/>
        </w:rPr>
        <w:t>behave differently</w:t>
      </w:r>
      <w:r w:rsidRPr="00716E7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16E7C">
        <w:rPr>
          <w:rFonts w:ascii="Calibri" w:eastAsia="Calibri" w:hAnsi="Calibri" w:cs="Times New Roman"/>
          <w:b/>
          <w:bCs/>
          <w:noProof/>
        </w:rPr>
        <w:t>Node.js</w:t>
      </w:r>
      <w:r w:rsidRPr="00716E7C">
        <w:rPr>
          <w:rFonts w:ascii="Calibri" w:eastAsia="Calibri" w:hAnsi="Calibri" w:cs="Times New Roman"/>
          <w:noProof/>
        </w:rPr>
        <w:t xml:space="preserve">, which is the environment used by </w:t>
      </w:r>
      <w:r w:rsidRPr="00716E7C">
        <w:rPr>
          <w:rFonts w:ascii="Calibri" w:eastAsia="Calibri" w:hAnsi="Calibri" w:cs="Times New Roman"/>
          <w:b/>
          <w:bCs/>
          <w:noProof/>
        </w:rPr>
        <w:t>Judge</w:t>
      </w:r>
      <w:r w:rsidRPr="00716E7C">
        <w:rPr>
          <w:rFonts w:ascii="Calibri" w:eastAsia="Calibri" w:hAnsi="Calibri" w:cs="Times New Roman"/>
          <w:noProof/>
        </w:rPr>
        <w:t>.</w:t>
      </w:r>
    </w:p>
    <w:p w14:paraId="1C76D2D5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The following actions are </w:t>
      </w:r>
      <w:r w:rsidRPr="00716E7C">
        <w:rPr>
          <w:rFonts w:ascii="Calibri" w:eastAsia="Calibri" w:hAnsi="Calibri" w:cs="Times New Roman"/>
          <w:b/>
          <w:bCs/>
          <w:noProof/>
        </w:rPr>
        <w:t>NOT</w:t>
      </w:r>
      <w:r w:rsidRPr="00716E7C">
        <w:rPr>
          <w:rFonts w:ascii="Calibri" w:eastAsia="Calibri" w:hAnsi="Calibri" w:cs="Times New Roman"/>
          <w:noProof/>
        </w:rPr>
        <w:t xml:space="preserve"> supported:</w:t>
      </w:r>
    </w:p>
    <w:p w14:paraId="1582F419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16E7C">
        <w:rPr>
          <w:rFonts w:ascii="Calibri" w:eastAsia="Calibri" w:hAnsi="Calibri" w:cs="Times New Roman"/>
          <w:noProof/>
        </w:rPr>
        <w:t>)</w:t>
      </w:r>
    </w:p>
    <w:p w14:paraId="5BDB17D5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HTMLCollection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16E7C">
        <w:rPr>
          <w:rFonts w:ascii="Calibri" w:eastAsia="Calibri" w:hAnsi="Calibri" w:cs="Times New Roman"/>
          <w:noProof/>
        </w:rPr>
        <w:t>)</w:t>
      </w:r>
    </w:p>
    <w:p w14:paraId="7F2E1B6B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Using the </w:t>
      </w:r>
      <w:r w:rsidRPr="00716E7C">
        <w:rPr>
          <w:rFonts w:ascii="Calibri" w:eastAsia="Calibri" w:hAnsi="Calibri" w:cs="Times New Roman"/>
          <w:b/>
          <w:bCs/>
          <w:noProof/>
        </w:rPr>
        <w:t>spread-operator</w:t>
      </w:r>
      <w:r w:rsidRPr="00716E7C">
        <w:rPr>
          <w:rFonts w:ascii="Calibri" w:eastAsia="Calibri" w:hAnsi="Calibri" w:cs="Times New Roman"/>
          <w:noProof/>
        </w:rPr>
        <w:t xml:space="preserve"> (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16E7C">
        <w:rPr>
          <w:rFonts w:ascii="Calibri" w:eastAsia="Calibri" w:hAnsi="Calibri" w:cs="Times New Roman"/>
          <w:noProof/>
        </w:rPr>
        <w:t xml:space="preserve">) to convert a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into an array</w:t>
      </w:r>
    </w:p>
    <w:p w14:paraId="26DEDE4B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16E7C">
        <w:rPr>
          <w:rFonts w:ascii="Calibri" w:eastAsia="Calibri" w:hAnsi="Calibri" w:cs="Calibri"/>
          <w:noProof/>
        </w:rPr>
        <w:t xml:space="preserve"> in Judge (use only </w:t>
      </w: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16E7C">
        <w:rPr>
          <w:rFonts w:ascii="Consolas" w:eastAsia="Calibri" w:hAnsi="Consolas" w:cs="Calibri"/>
          <w:noProof/>
        </w:rPr>
        <w:t>)</w:t>
      </w:r>
    </w:p>
    <w:p w14:paraId="4F02B7FD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6594F76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1B4A2096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05D0CF3F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36AB5291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658B64BB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Always turn the collection into a </w:t>
      </w:r>
      <w:r w:rsidRPr="00716E7C">
        <w:rPr>
          <w:rFonts w:ascii="Calibri" w:eastAsia="Calibri" w:hAnsi="Calibri" w:cs="Times New Roman"/>
          <w:b/>
          <w:bCs/>
          <w:noProof/>
        </w:rPr>
        <w:t>JS array</w:t>
      </w:r>
      <w:r w:rsidRPr="00716E7C">
        <w:rPr>
          <w:rFonts w:ascii="Calibri" w:eastAsia="Calibri" w:hAnsi="Calibri" w:cs="Times New Roman"/>
          <w:noProof/>
        </w:rPr>
        <w:t xml:space="preserve"> </w:t>
      </w:r>
      <w:r w:rsidRPr="00716E7C">
        <w:rPr>
          <w:rFonts w:ascii="Calibri" w:eastAsia="Calibri" w:hAnsi="Calibri" w:cs="Times New Roman"/>
          <w:noProof/>
          <w:lang w:val="bg-BG"/>
        </w:rPr>
        <w:t>(</w:t>
      </w:r>
      <w:r w:rsidRPr="00716E7C">
        <w:rPr>
          <w:rFonts w:ascii="Calibri" w:eastAsia="Calibri" w:hAnsi="Calibri" w:cs="Times New Roman"/>
          <w:noProof/>
        </w:rPr>
        <w:t>forEach, forOf, et.)</w:t>
      </w:r>
    </w:p>
    <w:p w14:paraId="2FA454E4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4E598B70" w14:textId="77777777" w:rsidR="00716E7C" w:rsidRPr="00716E7C" w:rsidRDefault="00716E7C" w:rsidP="00716E7C">
      <w:pPr>
        <w:rPr>
          <w:rFonts w:ascii="Calibri" w:eastAsia="Calibri" w:hAnsi="Calibri" w:cs="Times New Roman"/>
          <w:b/>
          <w:bCs/>
        </w:rPr>
      </w:pPr>
      <w:r w:rsidRPr="00716E7C">
        <w:rPr>
          <w:rFonts w:ascii="Calibri" w:eastAsia="Calibri" w:hAnsi="Calibri" w:cs="Times New Roman"/>
          <w:b/>
          <w:bCs/>
        </w:rPr>
        <w:t>Use the provided skeleton to solve this problem.</w:t>
      </w:r>
    </w:p>
    <w:p w14:paraId="5C473502" w14:textId="77777777" w:rsidR="00716E7C" w:rsidRPr="00716E7C" w:rsidRDefault="00716E7C" w:rsidP="00716E7C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664D59D6" wp14:editId="099E14D8">
            <wp:simplePos x="0" y="0"/>
            <wp:positionH relativeFrom="margin">
              <wp:posOffset>122555</wp:posOffset>
            </wp:positionH>
            <wp:positionV relativeFrom="paragraph">
              <wp:posOffset>436245</wp:posOffset>
            </wp:positionV>
            <wp:extent cx="6267450" cy="2894965"/>
            <wp:effectExtent l="0" t="0" r="0" b="635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E7C">
        <w:rPr>
          <w:rFonts w:ascii="Calibri" w:eastAsia="Calibri" w:hAnsi="Calibri" w:cs="Times New Roman"/>
          <w:b/>
          <w:bCs/>
        </w:rPr>
        <w:t>Write the missing functionality</w:t>
      </w:r>
      <w:r w:rsidRPr="00716E7C">
        <w:rPr>
          <w:rFonts w:ascii="Calibri" w:eastAsia="Calibri" w:hAnsi="Calibri" w:cs="Times New Roman"/>
        </w:rPr>
        <w:t xml:space="preserve"> of this user interface. The functionality is divided in the following steps: </w:t>
      </w:r>
    </w:p>
    <w:p w14:paraId="32C96817" w14:textId="77777777" w:rsidR="00716E7C" w:rsidRPr="00716E7C" w:rsidRDefault="00716E7C" w:rsidP="00716E7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16E7C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73AB1671" w14:textId="02B341D7" w:rsidR="00716E7C" w:rsidRPr="00716E7C" w:rsidRDefault="00716E7C" w:rsidP="00716E7C">
      <w:pPr>
        <w:spacing w:line="259" w:lineRule="auto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  <w:bCs/>
        </w:rPr>
        <w:t>Write the missing JavaScript code</w:t>
      </w:r>
      <w:r w:rsidRPr="00716E7C">
        <w:rPr>
          <w:rFonts w:ascii="Calibri" w:eastAsia="Calibri" w:hAnsi="Calibri" w:cs="Times New Roman"/>
        </w:rPr>
        <w:t xml:space="preserve"> to make the </w:t>
      </w:r>
      <w:r w:rsidR="004D2361">
        <w:rPr>
          <w:rFonts w:ascii="Calibri" w:eastAsia="Calibri" w:hAnsi="Calibri" w:cs="Times New Roman"/>
          <w:b/>
          <w:bCs/>
        </w:rPr>
        <w:t>Fitness Journey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alibri" w:eastAsia="Calibri" w:hAnsi="Calibri" w:cs="Times New Roman"/>
        </w:rPr>
        <w:t>work as expected:</w:t>
      </w:r>
    </w:p>
    <w:p w14:paraId="0588CFF6" w14:textId="4BAF9C39" w:rsidR="00716E7C" w:rsidRPr="00716E7C" w:rsidRDefault="00716E7C" w:rsidP="00716E7C">
      <w:pPr>
        <w:ind w:left="72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>All fields</w:t>
      </w:r>
      <w:r w:rsidRPr="00716E7C">
        <w:rPr>
          <w:rFonts w:ascii="Calibri" w:eastAsia="Calibri" w:hAnsi="Calibri" w:cs="Times New Roman"/>
          <w:b/>
        </w:rPr>
        <w:t xml:space="preserve"> (Name</w:t>
      </w:r>
      <w:r w:rsidR="004D2361">
        <w:rPr>
          <w:rFonts w:ascii="Calibri" w:eastAsia="Calibri" w:hAnsi="Calibri" w:cs="Times New Roman"/>
          <w:b/>
        </w:rPr>
        <w:t>, Email</w:t>
      </w:r>
      <w:r w:rsidRPr="00716E7C">
        <w:rPr>
          <w:rFonts w:ascii="Calibri" w:eastAsia="Calibri" w:hAnsi="Calibri" w:cs="Times New Roman"/>
          <w:b/>
        </w:rPr>
        <w:t>,</w:t>
      </w:r>
      <w:r w:rsidR="007633FF">
        <w:rPr>
          <w:rFonts w:ascii="Calibri" w:eastAsia="Calibri" w:hAnsi="Calibri" w:cs="Times New Roman"/>
          <w:b/>
        </w:rPr>
        <w:t xml:space="preserve"> Contact Number</w:t>
      </w:r>
      <w:r w:rsidRPr="00716E7C">
        <w:rPr>
          <w:rFonts w:ascii="Calibri" w:eastAsia="Calibri" w:hAnsi="Calibri" w:cs="Times New Roman"/>
          <w:b/>
        </w:rPr>
        <w:t xml:space="preserve">, </w:t>
      </w:r>
      <w:r w:rsidR="007633FF">
        <w:rPr>
          <w:rFonts w:ascii="Calibri" w:eastAsia="Calibri" w:hAnsi="Calibri" w:cs="Times New Roman"/>
          <w:b/>
        </w:rPr>
        <w:t>Preferred Class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  <w:bCs/>
        </w:rPr>
        <w:t xml:space="preserve">and </w:t>
      </w:r>
      <w:r w:rsidR="007633FF">
        <w:rPr>
          <w:rFonts w:ascii="Calibri" w:eastAsia="Calibri" w:hAnsi="Calibri" w:cs="Times New Roman"/>
          <w:b/>
        </w:rPr>
        <w:t>Class Time</w:t>
      </w:r>
      <w:r w:rsidRPr="00716E7C">
        <w:rPr>
          <w:rFonts w:ascii="Calibri" w:eastAsia="Calibri" w:hAnsi="Calibri" w:cs="Times New Roman"/>
          <w:b/>
        </w:rPr>
        <w:t>)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filled with the correct input.</w:t>
      </w:r>
    </w:p>
    <w:p w14:paraId="6C9EBAD9" w14:textId="1F232948" w:rsidR="00716E7C" w:rsidRPr="00716E7C" w:rsidRDefault="007633FF" w:rsidP="00F86C08">
      <w:pPr>
        <w:numPr>
          <w:ilvl w:val="0"/>
          <w:numId w:val="6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</w:rPr>
        <w:t>Name</w:t>
      </w:r>
      <w:r>
        <w:rPr>
          <w:rFonts w:ascii="Calibri" w:eastAsia="Calibri" w:hAnsi="Calibri" w:cs="Times New Roman"/>
          <w:b/>
        </w:rPr>
        <w:t>, Email</w:t>
      </w:r>
      <w:r w:rsidRPr="00716E7C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Contact Number</w:t>
      </w:r>
      <w:r w:rsidRPr="00716E7C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Preferred Class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  <w:bCs/>
        </w:rPr>
        <w:t xml:space="preserve">and </w:t>
      </w:r>
      <w:r>
        <w:rPr>
          <w:rFonts w:ascii="Calibri" w:eastAsia="Calibri" w:hAnsi="Calibri" w:cs="Times New Roman"/>
          <w:b/>
        </w:rPr>
        <w:t>Class Time</w:t>
      </w:r>
      <w:r w:rsidR="00716E7C" w:rsidRPr="00716E7C">
        <w:rPr>
          <w:rFonts w:ascii="Calibri" w:eastAsia="Calibri" w:hAnsi="Calibri" w:cs="Times New Roman"/>
        </w:rPr>
        <w:t xml:space="preserve"> are </w:t>
      </w:r>
      <w:r w:rsidR="00716E7C" w:rsidRPr="00716E7C">
        <w:rPr>
          <w:rFonts w:ascii="Calibri" w:eastAsia="Calibri" w:hAnsi="Calibri" w:cs="Times New Roman"/>
          <w:b/>
        </w:rPr>
        <w:t>non</w:t>
      </w:r>
      <w:r w:rsidR="00716E7C" w:rsidRPr="00716E7C">
        <w:rPr>
          <w:rFonts w:ascii="Calibri" w:eastAsia="Calibri" w:hAnsi="Calibri" w:cs="Times New Roman"/>
        </w:rPr>
        <w:t>-</w:t>
      </w:r>
      <w:r w:rsidR="00716E7C" w:rsidRPr="00716E7C">
        <w:rPr>
          <w:rFonts w:ascii="Calibri" w:eastAsia="Calibri" w:hAnsi="Calibri" w:cs="Times New Roman"/>
          <w:b/>
        </w:rPr>
        <w:t>empty</w:t>
      </w:r>
      <w:r w:rsidR="00716E7C" w:rsidRPr="00716E7C">
        <w:rPr>
          <w:rFonts w:ascii="Calibri" w:eastAsia="Calibri" w:hAnsi="Calibri" w:cs="Times New Roman"/>
        </w:rPr>
        <w:t xml:space="preserve"> </w:t>
      </w:r>
      <w:r w:rsidR="00716E7C" w:rsidRPr="00716E7C">
        <w:rPr>
          <w:rFonts w:ascii="Calibri" w:eastAsia="Calibri" w:hAnsi="Calibri" w:cs="Times New Roman"/>
          <w:b/>
        </w:rPr>
        <w:t xml:space="preserve">strings. </w:t>
      </w:r>
      <w:r w:rsidR="00716E7C" w:rsidRPr="00716E7C">
        <w:rPr>
          <w:rFonts w:ascii="Calibri" w:eastAsia="Calibri" w:hAnsi="Calibri" w:cs="Times New Roman"/>
        </w:rPr>
        <w:t>If any of them is empty, the program should not do anything.</w:t>
      </w:r>
    </w:p>
    <w:p w14:paraId="207316A9" w14:textId="77777777" w:rsidR="00716E7C" w:rsidRPr="00716E7C" w:rsidRDefault="00716E7C" w:rsidP="00716E7C">
      <w:pPr>
        <w:rPr>
          <w:rFonts w:ascii="Calibri" w:eastAsia="Calibri" w:hAnsi="Calibri" w:cs="Times New Roman"/>
          <w:b/>
          <w:bCs/>
          <w:lang w:val="bg-BG"/>
        </w:rPr>
      </w:pPr>
    </w:p>
    <w:p w14:paraId="7A3926BC" w14:textId="77777777" w:rsidR="00716E7C" w:rsidRPr="00716E7C" w:rsidRDefault="00716E7C" w:rsidP="00F86C08">
      <w:pPr>
        <w:keepNext/>
        <w:keepLines/>
        <w:numPr>
          <w:ilvl w:val="0"/>
          <w:numId w:val="5"/>
        </w:numPr>
        <w:spacing w:before="200" w:after="40"/>
        <w:contextualSpacing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7D8FF63A" w14:textId="77777777" w:rsidR="00716E7C" w:rsidRPr="00716E7C" w:rsidRDefault="00716E7C" w:rsidP="00716E7C">
      <w:pPr>
        <w:keepNext/>
        <w:keepLines/>
        <w:spacing w:before="200" w:after="40"/>
        <w:ind w:left="357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bCs/>
          <w:noProof/>
          <w:color w:val="7C380A"/>
          <w:sz w:val="36"/>
          <w:szCs w:val="36"/>
          <w:lang w:val="bg-BG" w:eastAsia="bg-BG"/>
        </w:rPr>
        <w:drawing>
          <wp:inline distT="0" distB="0" distL="0" distR="0" wp14:anchorId="7A72DE0A" wp14:editId="7799B19D">
            <wp:extent cx="6166282" cy="2921039"/>
            <wp:effectExtent l="0" t="0" r="635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292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F9B2" w14:textId="53A03137" w:rsidR="00716E7C" w:rsidRPr="00716E7C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="00106770">
        <w:rPr>
          <w:rFonts w:ascii="Consolas" w:eastAsia="Calibri" w:hAnsi="Consolas" w:cs="Times New Roman"/>
          <w:b/>
          <w:noProof/>
        </w:rPr>
        <w:t>["Next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</w:rPr>
        <w:t xml:space="preserve"> button the information from the input fields is listed in the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bCs/>
          <w:lang w:val="bg-BG"/>
        </w:rPr>
        <w:t>"</w:t>
      </w:r>
      <w:r w:rsidR="00106770">
        <w:rPr>
          <w:rFonts w:ascii="Consolas" w:eastAsia="Calibri" w:hAnsi="Consolas" w:cs="Times New Roman"/>
          <w:b/>
          <w:noProof/>
        </w:rPr>
        <w:t>preview-section</w:t>
      </w:r>
      <w:r w:rsidRPr="00716E7C">
        <w:rPr>
          <w:rFonts w:ascii="Consolas" w:eastAsia="Calibri" w:hAnsi="Consolas" w:cs="Times New Roman"/>
          <w:b/>
          <w:noProof/>
          <w:lang w:val="bg-BG"/>
        </w:rPr>
        <w:t>"</w:t>
      </w:r>
      <w:r w:rsidRPr="00716E7C">
        <w:rPr>
          <w:rFonts w:ascii="Calibri" w:eastAsia="Calibri" w:hAnsi="Calibri" w:cs="Times New Roman"/>
        </w:rPr>
        <w:t xml:space="preserve"> section. For the input fields a </w:t>
      </w:r>
      <w:r w:rsidRPr="00716E7C">
        <w:rPr>
          <w:rFonts w:ascii="Calibri" w:eastAsia="Calibri" w:hAnsi="Calibri" w:cs="Times New Roman"/>
          <w:b/>
          <w:bCs/>
        </w:rPr>
        <w:t>list item</w:t>
      </w:r>
      <w:r w:rsidRPr="00716E7C">
        <w:rPr>
          <w:rFonts w:ascii="Calibri" w:eastAsia="Calibri" w:hAnsi="Calibri" w:cs="Times New Roman"/>
        </w:rPr>
        <w:t xml:space="preserve"> is </w:t>
      </w:r>
      <w:r w:rsidRPr="00716E7C">
        <w:rPr>
          <w:rFonts w:ascii="Calibri" w:eastAsia="Calibri" w:hAnsi="Calibri" w:cs="Times New Roman"/>
          <w:b/>
          <w:bCs/>
        </w:rPr>
        <w:t>added</w:t>
      </w:r>
      <w:r w:rsidRPr="00716E7C">
        <w:rPr>
          <w:rFonts w:ascii="Calibri" w:eastAsia="Calibri" w:hAnsi="Calibri" w:cs="Times New Roman"/>
        </w:rPr>
        <w:t xml:space="preserve"> to the </w:t>
      </w:r>
      <w:r w:rsidRPr="00716E7C">
        <w:rPr>
          <w:rFonts w:ascii="Consolas" w:eastAsia="Calibri" w:hAnsi="Consolas" w:cs="Times New Roman"/>
          <w:b/>
          <w:bCs/>
        </w:rPr>
        <w:t>"</w:t>
      </w:r>
      <w:r w:rsidR="00106770">
        <w:rPr>
          <w:rFonts w:ascii="Consolas" w:eastAsia="Calibri" w:hAnsi="Consolas" w:cs="Times New Roman"/>
          <w:b/>
          <w:noProof/>
        </w:rPr>
        <w:t>class-info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alibri" w:eastAsia="Calibri" w:hAnsi="Calibri" w:cs="Times New Roman"/>
        </w:rPr>
        <w:t xml:space="preserve"> unordered list. </w:t>
      </w:r>
    </w:p>
    <w:p w14:paraId="0FA8E76D" w14:textId="77777777" w:rsidR="00716E7C" w:rsidRPr="00716E7C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text format and order for the list item should be the same as on the picture below.  </w:t>
      </w:r>
    </w:p>
    <w:p w14:paraId="5DC2F831" w14:textId="449D3C68" w:rsidR="00716E7C" w:rsidRPr="00716E7C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When the button is clicked, the input fields must be cleared and </w:t>
      </w:r>
      <w:commentRangeStart w:id="0"/>
      <w:r w:rsidRPr="00716E7C">
        <w:rPr>
          <w:rFonts w:ascii="Calibri" w:eastAsia="Calibri" w:hAnsi="Calibri" w:cs="Times New Roman"/>
        </w:rPr>
        <w:t xml:space="preserve">the </w:t>
      </w:r>
      <w:r w:rsidR="00106770">
        <w:rPr>
          <w:rFonts w:ascii="Consolas" w:eastAsia="Calibri" w:hAnsi="Consolas" w:cs="Times New Roman"/>
          <w:b/>
          <w:noProof/>
        </w:rPr>
        <w:t>["Next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</w:rPr>
        <w:t xml:space="preserve"> button must be </w:t>
      </w:r>
      <w:r w:rsidRPr="00716E7C">
        <w:rPr>
          <w:rFonts w:ascii="Calibri" w:eastAsia="Calibri" w:hAnsi="Calibri" w:cs="Times New Roman"/>
          <w:b/>
          <w:bCs/>
        </w:rPr>
        <w:t>disabled</w:t>
      </w:r>
      <w:commentRangeEnd w:id="0"/>
      <w:r w:rsidR="008B2FEB">
        <w:rPr>
          <w:rStyle w:val="CommentReference"/>
        </w:rPr>
        <w:commentReference w:id="0"/>
      </w:r>
      <w:r w:rsidRPr="00716E7C">
        <w:rPr>
          <w:rFonts w:ascii="Calibri" w:eastAsia="Calibri" w:hAnsi="Calibri" w:cs="Times New Roman"/>
        </w:rPr>
        <w:t xml:space="preserve">. At the same time the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</w:rPr>
        <w:t xml:space="preserve"> buttons must be </w:t>
      </w:r>
      <w:r w:rsidR="00106770">
        <w:rPr>
          <w:rFonts w:ascii="Calibri" w:eastAsia="Calibri" w:hAnsi="Calibri" w:cs="Times New Roman"/>
          <w:b/>
          <w:bCs/>
        </w:rPr>
        <w:t>added</w:t>
      </w:r>
      <w:r w:rsidRPr="00716E7C">
        <w:rPr>
          <w:rFonts w:ascii="Calibri" w:eastAsia="Calibri" w:hAnsi="Calibri" w:cs="Times New Roman"/>
        </w:rPr>
        <w:t xml:space="preserve">. </w:t>
      </w:r>
    </w:p>
    <w:p w14:paraId="1BB86777" w14:textId="77777777" w:rsidR="00716E7C" w:rsidRPr="00716E7C" w:rsidRDefault="00716E7C" w:rsidP="00716E7C">
      <w:pPr>
        <w:ind w:left="1080"/>
        <w:contextualSpacing/>
        <w:rPr>
          <w:rFonts w:ascii="Calibri" w:eastAsia="Calibri" w:hAnsi="Calibri" w:cs="Times New Roman"/>
        </w:rPr>
      </w:pPr>
      <w:commentRangeStart w:id="1"/>
      <w:r w:rsidRPr="00716E7C">
        <w:rPr>
          <w:rFonts w:ascii="Calibri" w:eastAsia="Calibri" w:hAnsi="Calibri" w:cs="Times New Roman"/>
        </w:rPr>
        <w:t>The HTML structure</w:t>
      </w:r>
      <w:commentRangeEnd w:id="1"/>
      <w:r w:rsidR="001D6FC8">
        <w:rPr>
          <w:rStyle w:val="CommentReference"/>
        </w:rPr>
        <w:commentReference w:id="1"/>
      </w:r>
      <w:r w:rsidRPr="00716E7C">
        <w:rPr>
          <w:rFonts w:ascii="Calibri" w:eastAsia="Calibri" w:hAnsi="Calibri" w:cs="Times New Roman"/>
        </w:rPr>
        <w:t xml:space="preserve"> looks like this:  </w:t>
      </w:r>
    </w:p>
    <w:p w14:paraId="0C65F6C8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7C0B2C1" wp14:editId="11FB7080">
            <wp:extent cx="3934248" cy="3534355"/>
            <wp:effectExtent l="0" t="0" r="0" b="952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215" cy="354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1320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  <w:lang w:val="bg-BG"/>
        </w:rPr>
      </w:pPr>
    </w:p>
    <w:p w14:paraId="5D1F7C81" w14:textId="77777777" w:rsidR="00716E7C" w:rsidRPr="00716E7C" w:rsidRDefault="00716E7C" w:rsidP="00716E7C">
      <w:pPr>
        <w:ind w:left="360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The functionality here is the following: </w:t>
      </w:r>
    </w:p>
    <w:p w14:paraId="1BF83E74" w14:textId="69C60D4F" w:rsidR="00716E7C" w:rsidRPr="00716E7C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bCs/>
        </w:rPr>
        <w:t>"</w:t>
      </w:r>
      <w:r w:rsidRPr="00716E7C">
        <w:rPr>
          <w:rFonts w:ascii="Consolas" w:eastAsia="Calibri" w:hAnsi="Consolas" w:cs="Times New Roman"/>
          <w:b/>
          <w:noProof/>
        </w:rPr>
        <w:t>Edit"</w:t>
      </w:r>
      <w:r w:rsidRPr="00716E7C">
        <w:rPr>
          <w:rFonts w:ascii="Calibri" w:eastAsia="Calibri" w:hAnsi="Calibri" w:cs="Times New Roman"/>
          <w:b/>
          <w:bCs/>
        </w:rPr>
        <w:t xml:space="preserve"> button is clicked, all of the information is loaded in the input fields from step 1 and the </w:t>
      </w:r>
      <w:r w:rsidR="00106770">
        <w:rPr>
          <w:rFonts w:ascii="Consolas" w:eastAsia="Calibri" w:hAnsi="Consolas" w:cs="Times New Roman"/>
          <w:b/>
          <w:noProof/>
        </w:rPr>
        <w:t>["Next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  <w:b/>
          <w:bCs/>
        </w:rPr>
        <w:t xml:space="preserve"> button is enabled again.</w:t>
      </w:r>
    </w:p>
    <w:p w14:paraId="1D809699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lastRenderedPageBreak/>
        <w:drawing>
          <wp:inline distT="0" distB="0" distL="0" distR="0" wp14:anchorId="70554338" wp14:editId="44BAC114">
            <wp:extent cx="6018115" cy="2859470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285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36BC" w14:textId="593C5DCB" w:rsidR="00716E7C" w:rsidRPr="00716E7C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The list item must be removed from the </w:t>
      </w:r>
      <w:r w:rsidR="00D2206F">
        <w:rPr>
          <w:rFonts w:ascii="Consolas" w:eastAsia="Calibri" w:hAnsi="Consolas" w:cs="Times New Roman"/>
          <w:b/>
          <w:noProof/>
        </w:rPr>
        <w:t>"class-info</w:t>
      </w:r>
      <w:r w:rsidRPr="00716E7C">
        <w:rPr>
          <w:rFonts w:ascii="Consolas" w:eastAsia="Calibri" w:hAnsi="Consolas" w:cs="Times New Roman"/>
          <w:b/>
          <w:noProof/>
        </w:rPr>
        <w:t>" and</w:t>
      </w:r>
      <w:r w:rsidRPr="00716E7C">
        <w:rPr>
          <w:rFonts w:ascii="Consolas" w:eastAsia="Calibri" w:hAnsi="Consolas" w:cs="Times New Roman"/>
          <w:b/>
          <w:noProof/>
          <w:lang w:val="bg-BG"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>all of the information must go back to the input fields again</w:t>
      </w:r>
      <w:r w:rsidRPr="00716E7C">
        <w:rPr>
          <w:rFonts w:ascii="Consolas" w:eastAsia="Calibri" w:hAnsi="Consolas" w:cs="Times New Roman"/>
          <w:b/>
          <w:noProof/>
        </w:rPr>
        <w:t>.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</w:p>
    <w:p w14:paraId="4726AB41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41DCD389" wp14:editId="379A4A87">
            <wp:extent cx="2520811" cy="1044462"/>
            <wp:effectExtent l="0" t="0" r="0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520811" cy="10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B81A" w14:textId="5911648D" w:rsidR="00716E7C" w:rsidRPr="00716E7C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  <w:b/>
          <w:bCs/>
        </w:rPr>
        <w:t xml:space="preserve"> button is clicked,</w:t>
      </w:r>
      <w:r w:rsidRPr="00716E7C">
        <w:rPr>
          <w:rFonts w:ascii="Calibri" w:eastAsia="Calibri" w:hAnsi="Calibri" w:cs="Times New Roman"/>
          <w:bCs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 xml:space="preserve">the information from 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="00D2206F">
        <w:rPr>
          <w:rFonts w:ascii="Consolas" w:eastAsia="Calibri" w:hAnsi="Consolas" w:cs="Times New Roman"/>
          <w:b/>
          <w:noProof/>
        </w:rPr>
        <w:t>class-info</w:t>
      </w:r>
      <w:r w:rsidRPr="00716E7C">
        <w:rPr>
          <w:rFonts w:ascii="Consolas" w:eastAsia="Calibri" w:hAnsi="Consolas" w:cs="Times New Roman"/>
          <w:b/>
          <w:noProof/>
        </w:rPr>
        <w:t xml:space="preserve">" </w:t>
      </w:r>
      <w:r w:rsidRPr="00716E7C">
        <w:rPr>
          <w:rFonts w:ascii="Calibri" w:eastAsia="Calibri" w:hAnsi="Calibri" w:cs="Times New Roman"/>
        </w:rPr>
        <w:t xml:space="preserve">unordered list must be transferred to </w:t>
      </w:r>
      <w:r w:rsidRPr="00716E7C">
        <w:rPr>
          <w:rFonts w:ascii="Consolas" w:eastAsia="Calibri" w:hAnsi="Consolas" w:cs="Times New Roman"/>
          <w:b/>
          <w:noProof/>
        </w:rPr>
        <w:t>"confirm-</w:t>
      </w:r>
      <w:r w:rsidR="00652D6A">
        <w:rPr>
          <w:rFonts w:ascii="Consolas" w:eastAsia="Calibri" w:hAnsi="Consolas" w:cs="Times New Roman"/>
          <w:b/>
          <w:noProof/>
        </w:rPr>
        <w:t>class</w:t>
      </w:r>
      <w:r w:rsidRPr="00716E7C">
        <w:rPr>
          <w:rFonts w:ascii="Consolas" w:eastAsia="Calibri" w:hAnsi="Consolas" w:cs="Times New Roman"/>
          <w:b/>
          <w:noProof/>
        </w:rPr>
        <w:t xml:space="preserve">" </w:t>
      </w:r>
      <w:r w:rsidRPr="00716E7C">
        <w:rPr>
          <w:rFonts w:ascii="Consolas" w:eastAsia="Calibri" w:hAnsi="Consolas" w:cs="Times New Roman"/>
          <w:noProof/>
        </w:rPr>
        <w:t>in the</w:t>
      </w:r>
      <w:r w:rsidRPr="00716E7C">
        <w:rPr>
          <w:rFonts w:ascii="Consolas" w:eastAsia="Calibri" w:hAnsi="Consolas" w:cs="Times New Roman"/>
          <w:b/>
          <w:noProof/>
        </w:rPr>
        <w:t xml:space="preserve"> same </w:t>
      </w:r>
      <w:r w:rsidRPr="00716E7C">
        <w:rPr>
          <w:rFonts w:ascii="Calibri" w:eastAsia="Calibri" w:hAnsi="Calibri" w:cs="Times New Roman"/>
        </w:rPr>
        <w:t>HTML structure</w:t>
      </w:r>
      <w:r w:rsidRPr="00716E7C">
        <w:rPr>
          <w:rFonts w:ascii="Calibri" w:eastAsia="Calibri" w:hAnsi="Calibri" w:cs="Times New Roman"/>
          <w:b/>
          <w:bCs/>
        </w:rPr>
        <w:t xml:space="preserve">. For you, this means removing everything inside of the </w:t>
      </w:r>
      <w:proofErr w:type="spellStart"/>
      <w:r w:rsidRPr="00716E7C">
        <w:rPr>
          <w:rFonts w:ascii="Consolas" w:eastAsia="Calibri" w:hAnsi="Consolas" w:cs="Times New Roman"/>
          <w:b/>
          <w:bCs/>
        </w:rPr>
        <w:t>ul</w:t>
      </w:r>
      <w:proofErr w:type="spellEnd"/>
      <w:r w:rsidRPr="00716E7C">
        <w:rPr>
          <w:rFonts w:ascii="Calibri" w:eastAsia="Calibri" w:hAnsi="Calibri" w:cs="Times New Roman"/>
          <w:b/>
          <w:bCs/>
        </w:rPr>
        <w:t xml:space="preserve"> with </w:t>
      </w:r>
      <w:proofErr w:type="gramStart"/>
      <w:r w:rsidRPr="00716E7C">
        <w:rPr>
          <w:rFonts w:ascii="Calibri" w:eastAsia="Calibri" w:hAnsi="Calibri" w:cs="Times New Roman"/>
          <w:b/>
          <w:bCs/>
        </w:rPr>
        <w:t xml:space="preserve">class  </w:t>
      </w:r>
      <w:r w:rsidRPr="00716E7C">
        <w:rPr>
          <w:rFonts w:ascii="Consolas" w:eastAsia="Calibri" w:hAnsi="Consolas" w:cs="Times New Roman"/>
          <w:b/>
          <w:noProof/>
        </w:rPr>
        <w:t>"</w:t>
      </w:r>
      <w:proofErr w:type="gramEnd"/>
      <w:r w:rsidR="00652D6A">
        <w:rPr>
          <w:rFonts w:ascii="Consolas" w:eastAsia="Calibri" w:hAnsi="Consolas" w:cs="Times New Roman"/>
          <w:b/>
          <w:noProof/>
        </w:rPr>
        <w:t>class-info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alibri" w:eastAsia="Calibri" w:hAnsi="Calibri" w:cs="Times New Roman"/>
          <w:b/>
          <w:bCs/>
        </w:rPr>
        <w:t xml:space="preserve"> and adding in </w:t>
      </w:r>
      <w:r w:rsidRPr="00716E7C">
        <w:rPr>
          <w:rFonts w:ascii="Consolas" w:eastAsia="Calibri" w:hAnsi="Consolas" w:cs="Times New Roman"/>
          <w:b/>
          <w:noProof/>
        </w:rPr>
        <w:t>"confirm-</w:t>
      </w:r>
      <w:r w:rsidR="00652D6A">
        <w:rPr>
          <w:rFonts w:ascii="Consolas" w:eastAsia="Calibri" w:hAnsi="Consolas" w:cs="Times New Roman"/>
          <w:b/>
          <w:noProof/>
        </w:rPr>
        <w:t>class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onsolas" w:eastAsia="Calibri" w:hAnsi="Consolas" w:cs="Times New Roman"/>
          <w:noProof/>
        </w:rPr>
        <w:t>,</w:t>
      </w:r>
      <w:r w:rsidRPr="00716E7C">
        <w:rPr>
          <w:rFonts w:ascii="Calibri" w:eastAsia="Calibri" w:hAnsi="Calibri" w:cs="Times New Roman"/>
          <w:b/>
          <w:bCs/>
        </w:rPr>
        <w:t xml:space="preserve"> the list item with same information and class </w:t>
      </w:r>
      <w:r w:rsidR="00652D6A">
        <w:rPr>
          <w:rFonts w:ascii="Consolas" w:eastAsia="Calibri" w:hAnsi="Consolas" w:cs="Times New Roman"/>
          <w:b/>
          <w:noProof/>
        </w:rPr>
        <w:t>"continue-info</w:t>
      </w:r>
      <w:r w:rsidRPr="00716E7C">
        <w:rPr>
          <w:rFonts w:ascii="Consolas" w:eastAsia="Calibri" w:hAnsi="Consolas" w:cs="Times New Roman"/>
          <w:b/>
          <w:noProof/>
        </w:rPr>
        <w:t>"</w:t>
      </w:r>
      <w:del w:id="2" w:author="Darina" w:date="2023-07-06T22:37:00Z">
        <w:r w:rsidRPr="00716E7C" w:rsidDel="0045141F">
          <w:rPr>
            <w:rFonts w:ascii="Calibri" w:eastAsia="Calibri" w:hAnsi="Calibri" w:cs="Times New Roman"/>
            <w:b/>
            <w:bCs/>
          </w:rPr>
          <w:delText xml:space="preserve">  </w:delText>
        </w:r>
      </w:del>
      <w:r w:rsidRPr="00716E7C">
        <w:rPr>
          <w:rFonts w:ascii="Calibri" w:eastAsia="Calibri" w:hAnsi="Calibri" w:cs="Times New Roman"/>
          <w:b/>
          <w:bCs/>
        </w:rPr>
        <w:t xml:space="preserve"> , delete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 xml:space="preserve">"Continue" </w:t>
      </w:r>
      <w:r w:rsidRPr="00716E7C">
        <w:rPr>
          <w:rFonts w:ascii="Consolas" w:eastAsia="Calibri" w:hAnsi="Consolas" w:cs="Times New Roman"/>
          <w:noProof/>
        </w:rPr>
        <w:t xml:space="preserve">buttons and </w:t>
      </w:r>
      <w:r w:rsidRPr="00716E7C">
        <w:rPr>
          <w:rFonts w:ascii="Consolas" w:eastAsia="Calibri" w:hAnsi="Consolas" w:cs="Times New Roman"/>
          <w:b/>
          <w:noProof/>
        </w:rPr>
        <w:t>add</w:t>
      </w:r>
      <w:r w:rsidRPr="00716E7C">
        <w:rPr>
          <w:rFonts w:ascii="Consolas" w:eastAsia="Calibri" w:hAnsi="Consolas" w:cs="Times New Roman"/>
          <w:noProof/>
        </w:rPr>
        <w:t xml:space="preserve"> new buttons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noProof/>
        </w:rPr>
        <w:t>"Confirm"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>"Cancel"</w:t>
      </w:r>
      <w:r w:rsidRPr="00716E7C">
        <w:rPr>
          <w:rFonts w:ascii="Calibri" w:eastAsia="Calibri" w:hAnsi="Calibri" w:cs="Times New Roman"/>
        </w:rPr>
        <w:t xml:space="preserve"> with </w:t>
      </w:r>
      <w:r w:rsidRPr="00716E7C">
        <w:rPr>
          <w:rFonts w:ascii="Calibri" w:eastAsia="Calibri" w:hAnsi="Calibri" w:cs="Times New Roman"/>
          <w:b/>
        </w:rPr>
        <w:t xml:space="preserve">class </w:t>
      </w:r>
      <w:r w:rsidRPr="00716E7C">
        <w:rPr>
          <w:rFonts w:ascii="Consolas" w:eastAsia="Calibri" w:hAnsi="Consolas" w:cs="Times New Roman"/>
          <w:b/>
          <w:noProof/>
        </w:rPr>
        <w:t xml:space="preserve">"confirm-btn" </w:t>
      </w:r>
      <w:r w:rsidRPr="00716E7C">
        <w:rPr>
          <w:rFonts w:ascii="Consolas" w:eastAsia="Calibri" w:hAnsi="Consolas" w:cs="Times New Roman"/>
          <w:noProof/>
        </w:rPr>
        <w:t>and</w:t>
      </w:r>
      <w:r w:rsidRPr="00716E7C">
        <w:rPr>
          <w:rFonts w:ascii="Consolas" w:eastAsia="Calibri" w:hAnsi="Consolas" w:cs="Times New Roman"/>
          <w:b/>
          <w:noProof/>
        </w:rPr>
        <w:t xml:space="preserve"> "cancel-btn"</w:t>
      </w:r>
      <w:del w:id="3" w:author="Darina" w:date="2023-07-06T22:37:00Z">
        <w:r w:rsidRPr="00716E7C" w:rsidDel="0045141F">
          <w:rPr>
            <w:rFonts w:ascii="Calibri" w:eastAsia="Calibri" w:hAnsi="Calibri" w:cs="Times New Roman"/>
            <w:b/>
          </w:rPr>
          <w:delText xml:space="preserve"> </w:delText>
        </w:r>
      </w:del>
      <w:r w:rsidRPr="00716E7C">
        <w:rPr>
          <w:rFonts w:ascii="Calibri" w:eastAsia="Calibri" w:hAnsi="Calibri" w:cs="Times New Roman"/>
        </w:rPr>
        <w:t>.</w:t>
      </w:r>
    </w:p>
    <w:p w14:paraId="4B978EF8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136ED5E5" wp14:editId="6D298344">
            <wp:extent cx="5345727" cy="2519410"/>
            <wp:effectExtent l="0" t="0" r="762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51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8B8D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167A5054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6D687184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5AD7CE56" w14:textId="75E18797" w:rsidR="00716E7C" w:rsidRPr="00716E7C" w:rsidRDefault="00716E7C" w:rsidP="00F86C08">
      <w:pPr>
        <w:numPr>
          <w:ilvl w:val="0"/>
          <w:numId w:val="7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>This is</w:t>
      </w:r>
      <w:ins w:id="4" w:author="Darina" w:date="2023-07-06T22:38:00Z">
        <w:r w:rsidR="0045141F">
          <w:rPr>
            <w:rFonts w:ascii="Calibri" w:eastAsia="Calibri" w:hAnsi="Calibri" w:cs="Times New Roman"/>
            <w:b/>
            <w:bCs/>
            <w:lang w:val="bg-BG"/>
          </w:rPr>
          <w:t xml:space="preserve"> </w:t>
        </w:r>
        <w:r w:rsidR="0045141F">
          <w:rPr>
            <w:rFonts w:ascii="Calibri" w:eastAsia="Calibri" w:hAnsi="Calibri" w:cs="Times New Roman"/>
            <w:b/>
            <w:bCs/>
          </w:rPr>
          <w:t>the</w:t>
        </w:r>
      </w:ins>
      <w:r w:rsidRPr="00716E7C">
        <w:rPr>
          <w:rFonts w:ascii="Calibri" w:eastAsia="Calibri" w:hAnsi="Calibri" w:cs="Times New Roman"/>
          <w:b/>
          <w:bCs/>
        </w:rPr>
        <w:t xml:space="preserve"> HTML </w:t>
      </w:r>
      <w:r w:rsidRPr="00716E7C">
        <w:rPr>
          <w:rFonts w:ascii="Calibri" w:eastAsia="Calibri" w:hAnsi="Calibri" w:cs="Times New Roman"/>
        </w:rPr>
        <w:t>structure</w:t>
      </w:r>
      <w:r w:rsidRPr="00716E7C">
        <w:rPr>
          <w:rFonts w:ascii="Calibri" w:eastAsia="Calibri" w:hAnsi="Calibri" w:cs="Times New Roman"/>
          <w:b/>
          <w:bCs/>
        </w:rPr>
        <w:t xml:space="preserve"> of </w:t>
      </w:r>
      <w:r w:rsidRPr="00716E7C">
        <w:rPr>
          <w:rFonts w:ascii="Consolas" w:eastAsia="Calibri" w:hAnsi="Consolas" w:cs="Times New Roman"/>
          <w:b/>
          <w:noProof/>
        </w:rPr>
        <w:t>"confirm-</w:t>
      </w:r>
      <w:r w:rsidR="00652D6A">
        <w:rPr>
          <w:rFonts w:ascii="Consolas" w:eastAsia="Calibri" w:hAnsi="Consolas" w:cs="Times New Roman"/>
          <w:b/>
          <w:noProof/>
        </w:rPr>
        <w:t>class</w:t>
      </w:r>
      <w:r w:rsidRPr="00716E7C">
        <w:rPr>
          <w:rFonts w:ascii="Consolas" w:eastAsia="Calibri" w:hAnsi="Consolas" w:cs="Times New Roman"/>
          <w:b/>
          <w:noProof/>
        </w:rPr>
        <w:t xml:space="preserve">" </w:t>
      </w:r>
      <w:r w:rsidRPr="00716E7C">
        <w:rPr>
          <w:rFonts w:ascii="Consolas" w:eastAsia="Calibri" w:hAnsi="Consolas" w:cs="Times New Roman"/>
          <w:noProof/>
        </w:rPr>
        <w:t>unordered list</w:t>
      </w:r>
      <w:r w:rsidRPr="00716E7C">
        <w:rPr>
          <w:rFonts w:ascii="Calibri" w:eastAsia="Calibri" w:hAnsi="Calibri" w:cs="Times New Roman"/>
          <w:b/>
          <w:bCs/>
        </w:rPr>
        <w:t>:</w:t>
      </w:r>
    </w:p>
    <w:p w14:paraId="24139CF9" w14:textId="77777777" w:rsidR="00716E7C" w:rsidRPr="00716E7C" w:rsidRDefault="00716E7C" w:rsidP="00716E7C">
      <w:pPr>
        <w:ind w:left="708"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5588B74" wp14:editId="245FEAF0">
            <wp:extent cx="3927970" cy="3212327"/>
            <wp:effectExtent l="0" t="0" r="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03" cy="32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CD3B" w14:textId="41C5FB5D" w:rsidR="00716E7C" w:rsidRPr="00716E7C" w:rsidRDefault="00716E7C" w:rsidP="00F86C08">
      <w:pPr>
        <w:numPr>
          <w:ilvl w:val="0"/>
          <w:numId w:val="2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"Cancel"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>the list item must be removed</w:t>
      </w:r>
      <w:del w:id="5" w:author="Darina" w:date="2023-07-06T22:38:00Z">
        <w:r w:rsidRPr="00716E7C" w:rsidDel="0045141F">
          <w:rPr>
            <w:rFonts w:ascii="Calibri" w:eastAsia="Calibri" w:hAnsi="Calibri" w:cs="Calibri"/>
            <w:b/>
            <w:bCs/>
          </w:rPr>
          <w:delText>,</w:delText>
        </w:r>
      </w:del>
      <w:r w:rsidRPr="00716E7C">
        <w:rPr>
          <w:rFonts w:ascii="Calibri" w:eastAsia="Calibri" w:hAnsi="Calibri" w:cs="Calibri"/>
          <w:b/>
          <w:bCs/>
        </w:rPr>
        <w:t xml:space="preserve"> from the </w:t>
      </w:r>
      <w:r w:rsidRPr="00716E7C">
        <w:rPr>
          <w:rFonts w:ascii="Consolas" w:eastAsia="Calibri" w:hAnsi="Consolas" w:cs="Calibri"/>
          <w:b/>
          <w:noProof/>
        </w:rPr>
        <w:t>"confirm-</w:t>
      </w:r>
      <w:r w:rsidR="00652D6A">
        <w:rPr>
          <w:rFonts w:ascii="Consolas" w:eastAsia="Calibri" w:hAnsi="Consolas" w:cs="Calibri"/>
          <w:b/>
          <w:noProof/>
        </w:rPr>
        <w:t>class</w:t>
      </w:r>
      <w:r w:rsidRPr="00716E7C">
        <w:rPr>
          <w:rFonts w:ascii="Consolas" w:eastAsia="Calibri" w:hAnsi="Consolas" w:cs="Calibri"/>
          <w:b/>
          <w:noProof/>
        </w:rPr>
        <w:t xml:space="preserve">", </w:t>
      </w:r>
      <w:r w:rsidRPr="00716E7C">
        <w:rPr>
          <w:rFonts w:ascii="Calibri" w:eastAsia="Calibri" w:hAnsi="Calibri" w:cs="Calibri"/>
          <w:b/>
          <w:bCs/>
        </w:rPr>
        <w:t xml:space="preserve">the </w:t>
      </w:r>
      <w:r w:rsidR="00652D6A">
        <w:rPr>
          <w:rFonts w:ascii="Consolas" w:eastAsia="Calibri" w:hAnsi="Consolas" w:cs="Calibri"/>
          <w:b/>
          <w:noProof/>
        </w:rPr>
        <w:t>["Next</w:t>
      </w:r>
      <w:r w:rsidRPr="00716E7C">
        <w:rPr>
          <w:rFonts w:ascii="Consolas" w:eastAsia="Calibri" w:hAnsi="Consolas" w:cs="Calibri"/>
          <w:b/>
          <w:noProof/>
        </w:rPr>
        <w:t>"]</w:t>
      </w:r>
      <w:r w:rsidRPr="00716E7C">
        <w:rPr>
          <w:rFonts w:ascii="Calibri" w:eastAsia="Calibri" w:hAnsi="Calibri" w:cs="Calibri"/>
          <w:b/>
          <w:bCs/>
        </w:rPr>
        <w:t xml:space="preserve"> button is enabled again</w:t>
      </w:r>
      <w:r w:rsidRPr="00716E7C">
        <w:rPr>
          <w:rFonts w:ascii="Consolas" w:eastAsia="Calibri" w:hAnsi="Consolas" w:cs="Calibri"/>
          <w:b/>
          <w:noProof/>
        </w:rPr>
        <w:t>.</w:t>
      </w:r>
    </w:p>
    <w:p w14:paraId="1EC322EF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2EE4D281" wp14:editId="17D2C3B5">
            <wp:extent cx="5994249" cy="2847111"/>
            <wp:effectExtent l="0" t="0" r="698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284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FDDC7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448BE28D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457F0B19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35D989B0" w14:textId="3B6C372B" w:rsidR="00716E7C" w:rsidRPr="00716E7C" w:rsidRDefault="00716E7C" w:rsidP="00411996">
      <w:pPr>
        <w:numPr>
          <w:ilvl w:val="0"/>
          <w:numId w:val="2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"Confirm"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>the &lt;div&gt; element with id=</w:t>
      </w:r>
      <w:r w:rsidRPr="00716E7C">
        <w:rPr>
          <w:rFonts w:ascii="Consolas" w:eastAsia="Calibri" w:hAnsi="Consolas" w:cs="Calibri"/>
          <w:b/>
          <w:noProof/>
        </w:rPr>
        <w:t xml:space="preserve">"main" </w:t>
      </w:r>
      <w:r w:rsidRPr="00716E7C">
        <w:rPr>
          <w:rFonts w:ascii="Calibri" w:eastAsia="Calibri" w:hAnsi="Calibri" w:cs="Calibri"/>
          <w:b/>
          <w:bCs/>
        </w:rPr>
        <w:t>must be removed</w:t>
      </w:r>
      <w:del w:id="6" w:author="Darina" w:date="2023-07-06T22:38:00Z">
        <w:r w:rsidRPr="00716E7C" w:rsidDel="0045141F">
          <w:rPr>
            <w:rFonts w:ascii="Calibri" w:eastAsia="Calibri" w:hAnsi="Calibri" w:cs="Calibri"/>
            <w:b/>
            <w:bCs/>
          </w:rPr>
          <w:delText>,</w:delText>
        </w:r>
      </w:del>
      <w:r w:rsidRPr="00716E7C">
        <w:rPr>
          <w:rFonts w:ascii="Calibri" w:eastAsia="Calibri" w:hAnsi="Calibri" w:cs="Calibri"/>
          <w:b/>
          <w:bCs/>
        </w:rPr>
        <w:t xml:space="preserve"> from the body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</w:t>
      </w:r>
      <w:r w:rsidRPr="00716E7C">
        <w:rPr>
          <w:rFonts w:ascii="Consolas" w:eastAsia="Calibri" w:hAnsi="Consolas" w:cs="Calibri"/>
          <w:noProof/>
        </w:rPr>
        <w:t>you</w:t>
      </w:r>
      <w:r w:rsidRPr="00716E7C">
        <w:rPr>
          <w:rFonts w:ascii="Consolas" w:eastAsia="Calibri" w:hAnsi="Consolas" w:cs="Calibri"/>
          <w:b/>
          <w:noProof/>
        </w:rPr>
        <w:t xml:space="preserve"> </w:t>
      </w:r>
      <w:r w:rsidRPr="00716E7C">
        <w:rPr>
          <w:rFonts w:ascii="Consolas" w:eastAsia="Calibri" w:hAnsi="Consolas" w:cs="Calibri"/>
          <w:noProof/>
        </w:rPr>
        <w:t xml:space="preserve">must </w:t>
      </w:r>
      <w:r w:rsidRPr="00716E7C">
        <w:rPr>
          <w:rFonts w:ascii="Consolas" w:eastAsia="Calibri" w:hAnsi="Consolas" w:cs="Calibri"/>
          <w:b/>
          <w:noProof/>
        </w:rPr>
        <w:t xml:space="preserve">add &lt;h1&gt; </w:t>
      </w:r>
      <w:r w:rsidRPr="00716E7C">
        <w:rPr>
          <w:rFonts w:ascii="Consolas" w:eastAsia="Calibri" w:hAnsi="Consolas" w:cs="Calibri"/>
          <w:noProof/>
        </w:rPr>
        <w:t>element with id=</w:t>
      </w:r>
      <w:r w:rsidRPr="00716E7C">
        <w:rPr>
          <w:rFonts w:ascii="Consolas" w:eastAsia="Calibri" w:hAnsi="Consolas" w:cs="Calibri"/>
          <w:b/>
          <w:noProof/>
        </w:rPr>
        <w:t xml:space="preserve">"thank-you"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</w:t>
      </w:r>
      <w:r w:rsidR="00411996" w:rsidRPr="00411996">
        <w:rPr>
          <w:rFonts w:ascii="Consolas" w:eastAsia="Calibri" w:hAnsi="Consolas" w:cs="Calibri"/>
          <w:b/>
          <w:noProof/>
        </w:rPr>
        <w:t>Thank you for scheduling your appointment, we look forward to seeing you!</w:t>
      </w:r>
      <w:r w:rsidRPr="00716E7C">
        <w:rPr>
          <w:rFonts w:ascii="Consolas" w:eastAsia="Calibri" w:hAnsi="Consolas" w:cs="Calibri"/>
          <w:b/>
          <w:noProof/>
        </w:rPr>
        <w:t xml:space="preserve">" </w:t>
      </w:r>
      <w:r w:rsidRPr="00716E7C">
        <w:rPr>
          <w:rFonts w:ascii="Consolas" w:eastAsia="Calibri" w:hAnsi="Consolas" w:cs="Calibri"/>
          <w:noProof/>
        </w:rPr>
        <w:t>and</w:t>
      </w:r>
      <w:ins w:id="7" w:author="Darina" w:date="2023-07-06T22:39:00Z">
        <w:r w:rsidR="0045141F">
          <w:rPr>
            <w:rFonts w:ascii="Consolas" w:eastAsia="Calibri" w:hAnsi="Consolas" w:cs="Calibri"/>
            <w:noProof/>
          </w:rPr>
          <w:t xml:space="preserve"> a</w:t>
        </w:r>
      </w:ins>
      <w:r w:rsidRPr="00716E7C">
        <w:rPr>
          <w:rFonts w:ascii="Consolas" w:eastAsia="Calibri" w:hAnsi="Consolas" w:cs="Calibri"/>
          <w:b/>
          <w:noProof/>
        </w:rPr>
        <w:t xml:space="preserve">  &lt;button&gt; </w:t>
      </w:r>
      <w:r w:rsidRPr="00716E7C">
        <w:rPr>
          <w:rFonts w:ascii="Consolas" w:eastAsia="Calibri" w:hAnsi="Consolas" w:cs="Calibri"/>
          <w:noProof/>
        </w:rPr>
        <w:t>with id=</w:t>
      </w:r>
      <w:r w:rsidRPr="00716E7C">
        <w:rPr>
          <w:rFonts w:ascii="Consolas" w:eastAsia="Calibri" w:hAnsi="Consolas" w:cs="Calibri"/>
          <w:b/>
          <w:noProof/>
        </w:rPr>
        <w:t>"</w:t>
      </w:r>
      <w:r w:rsidR="00411996">
        <w:rPr>
          <w:rFonts w:ascii="Consolas" w:eastAsia="Calibri" w:hAnsi="Consolas" w:cs="Calibri"/>
          <w:b/>
          <w:noProof/>
        </w:rPr>
        <w:t>done</w:t>
      </w:r>
      <w:r w:rsidRPr="00716E7C">
        <w:rPr>
          <w:rFonts w:ascii="Consolas" w:eastAsia="Calibri" w:hAnsi="Consolas" w:cs="Calibri"/>
          <w:b/>
          <w:noProof/>
        </w:rPr>
        <w:t xml:space="preserve">-btn"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</w:t>
      </w:r>
      <w:r w:rsidR="00411996">
        <w:rPr>
          <w:rFonts w:ascii="Consolas" w:eastAsia="Calibri" w:hAnsi="Consolas" w:cs="Calibri"/>
          <w:b/>
          <w:noProof/>
        </w:rPr>
        <w:t>Done</w:t>
      </w:r>
      <w:r w:rsidRPr="00716E7C">
        <w:rPr>
          <w:rFonts w:ascii="Consolas" w:eastAsia="Calibri" w:hAnsi="Consolas" w:cs="Calibri"/>
          <w:b/>
          <w:noProof/>
        </w:rPr>
        <w:t>".</w:t>
      </w:r>
    </w:p>
    <w:p w14:paraId="7583E2FA" w14:textId="77777777" w:rsidR="00716E7C" w:rsidRPr="00716E7C" w:rsidRDefault="00716E7C" w:rsidP="00716E7C">
      <w:pPr>
        <w:ind w:left="2124"/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lastRenderedPageBreak/>
        <w:drawing>
          <wp:inline distT="0" distB="0" distL="0" distR="0" wp14:anchorId="2C36F95D" wp14:editId="5985471B">
            <wp:extent cx="4944366" cy="2348186"/>
            <wp:effectExtent l="0" t="0" r="0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34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779F1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36FE0CC2" w14:textId="77777777" w:rsidR="00716E7C" w:rsidRPr="00716E7C" w:rsidRDefault="00716E7C" w:rsidP="00716E7C">
      <w:pPr>
        <w:ind w:left="1776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</w:p>
    <w:p w14:paraId="4B3C5221" w14:textId="77777777" w:rsidR="00716E7C" w:rsidRPr="00716E7C" w:rsidRDefault="00716E7C" w:rsidP="00716E7C">
      <w:pPr>
        <w:ind w:left="1776"/>
        <w:contextualSpacing/>
        <w:rPr>
          <w:rFonts w:ascii="Calibri" w:eastAsia="Calibri" w:hAnsi="Calibri" w:cs="Times New Roman"/>
        </w:rPr>
      </w:pPr>
      <w:r w:rsidRPr="00716E7C">
        <w:rPr>
          <w:rFonts w:ascii="Consolas" w:eastAsia="Calibri" w:hAnsi="Consolas" w:cs="Calibri"/>
          <w:b/>
          <w:noProof/>
        </w:rPr>
        <w:tab/>
      </w:r>
    </w:p>
    <w:p w14:paraId="6427AC27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014FB654" wp14:editId="3F5142C2">
            <wp:extent cx="3677648" cy="1455089"/>
            <wp:effectExtent l="0" t="0" r="0" b="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489" cy="147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5126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7DA9F7BE" w14:textId="42C9F8A7" w:rsidR="00716E7C" w:rsidRPr="00716E7C" w:rsidRDefault="00716E7C" w:rsidP="00F86C08">
      <w:pPr>
        <w:numPr>
          <w:ilvl w:val="0"/>
          <w:numId w:val="8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="00411996">
        <w:rPr>
          <w:rFonts w:ascii="Consolas" w:eastAsia="Calibri" w:hAnsi="Consolas" w:cs="Times New Roman"/>
          <w:b/>
          <w:noProof/>
        </w:rPr>
        <w:t>["Done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</w:rPr>
        <w:t xml:space="preserve"> button you must </w:t>
      </w:r>
      <w:commentRangeStart w:id="8"/>
      <w:r w:rsidRPr="00716E7C">
        <w:rPr>
          <w:rFonts w:ascii="Calibri" w:eastAsia="Calibri" w:hAnsi="Calibri" w:cs="Times New Roman"/>
          <w:b/>
        </w:rPr>
        <w:t>reload</w:t>
      </w:r>
      <w:r w:rsidRPr="00716E7C">
        <w:rPr>
          <w:rFonts w:ascii="Calibri" w:eastAsia="Calibri" w:hAnsi="Calibri" w:cs="Times New Roman"/>
        </w:rPr>
        <w:t xml:space="preserve"> the page</w:t>
      </w:r>
      <w:commentRangeEnd w:id="8"/>
      <w:r w:rsidR="00E62CEE">
        <w:rPr>
          <w:rStyle w:val="CommentReference"/>
        </w:rPr>
        <w:commentReference w:id="8"/>
      </w:r>
      <w:r w:rsidRPr="00716E7C">
        <w:rPr>
          <w:rFonts w:ascii="Calibri" w:eastAsia="Calibri" w:hAnsi="Calibri" w:cs="Times New Roman"/>
        </w:rPr>
        <w:t>.</w:t>
      </w:r>
    </w:p>
    <w:p w14:paraId="7C922529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0DA8A0E4" w14:textId="77777777" w:rsidR="00716E7C" w:rsidRPr="00716E7C" w:rsidRDefault="00716E7C" w:rsidP="00716E7C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>Submission</w:t>
      </w:r>
    </w:p>
    <w:p w14:paraId="1930FC35" w14:textId="672F3AA5" w:rsidR="00716E7C" w:rsidRPr="00716E7C" w:rsidRDefault="00716E7C" w:rsidP="00716E7C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>Submit only your</w:t>
      </w:r>
      <w:del w:id="9" w:author="Darina" w:date="2023-07-05T16:14:00Z">
        <w:r w:rsidRPr="00716E7C" w:rsidDel="005C3649">
          <w:rPr>
            <w:rFonts w:ascii="Calibri" w:eastAsia="Calibri" w:hAnsi="Calibri" w:cs="Times New Roman"/>
          </w:rPr>
          <w:delText>s</w:delText>
        </w:r>
      </w:del>
      <w:r w:rsidRPr="00716E7C">
        <w:rPr>
          <w:rFonts w:ascii="Calibri" w:eastAsia="Calibri" w:hAnsi="Calibri" w:cs="Times New Roman"/>
        </w:rPr>
        <w:t xml:space="preserve"> </w:t>
      </w:r>
      <w:proofErr w:type="gramStart"/>
      <w:r w:rsidRPr="00716E7C">
        <w:rPr>
          <w:rFonts w:ascii="Calibri" w:eastAsia="Calibri" w:hAnsi="Calibri" w:cs="Times New Roman"/>
          <w:b/>
          <w:bCs/>
        </w:rPr>
        <w:t>solution(</w:t>
      </w:r>
      <w:proofErr w:type="gramEnd"/>
      <w:r w:rsidRPr="00716E7C">
        <w:rPr>
          <w:rFonts w:ascii="Calibri" w:eastAsia="Calibri" w:hAnsi="Calibri" w:cs="Times New Roman"/>
          <w:b/>
          <w:bCs/>
        </w:rPr>
        <w:t>)</w:t>
      </w:r>
      <w:r w:rsidRPr="00716E7C">
        <w:rPr>
          <w:rFonts w:ascii="Calibri" w:eastAsia="Calibri" w:hAnsi="Calibri" w:cs="Times New Roman"/>
        </w:rPr>
        <w:t xml:space="preserve"> function.</w:t>
      </w:r>
    </w:p>
    <w:p w14:paraId="07484BA2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7B8A392D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00C05D73" w14:textId="77777777" w:rsidR="00716E7C" w:rsidRPr="00716E7C" w:rsidRDefault="00716E7C" w:rsidP="00716E7C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716E7C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716E7C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ECDC00B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225CCF01" w14:textId="19F8C6B8" w:rsidR="00695DEC" w:rsidRPr="00421364" w:rsidRDefault="00695DEC" w:rsidP="00421364"/>
    <w:sectPr w:rsidR="00695DEC" w:rsidRPr="00421364" w:rsidSect="009254B7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Darina" w:date="2023-07-06T22:06:00Z" w:initials="D">
    <w:p w14:paraId="4857F26F" w14:textId="739FF8B5" w:rsidR="008B2FEB" w:rsidRPr="008B2FEB" w:rsidRDefault="008B2FEB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Добре е бутонът да няма </w:t>
      </w:r>
      <w:r>
        <w:t xml:space="preserve">hover </w:t>
      </w:r>
      <w:r>
        <w:rPr>
          <w:lang w:val="bg-BG"/>
        </w:rPr>
        <w:t>ефект, когато не е активен.</w:t>
      </w:r>
    </w:p>
  </w:comment>
  <w:comment w:id="1" w:author="Darina" w:date="2023-07-06T22:32:00Z" w:initials="D">
    <w:p w14:paraId="2E258315" w14:textId="3E712EB3" w:rsidR="001D6FC8" w:rsidRPr="001D6FC8" w:rsidRDefault="001D6FC8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Да се оправи съдържанието на опцията за 20:00</w:t>
      </w:r>
    </w:p>
  </w:comment>
  <w:comment w:id="8" w:author="Darina" w:date="2023-07-07T19:51:00Z" w:initials="D">
    <w:p w14:paraId="5FE88F58" w14:textId="6E4AFEB8" w:rsidR="00E62CEE" w:rsidRPr="00E62CEE" w:rsidRDefault="00E62CEE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Ако не са упражнявали презареждане на страницата по време на курса, според мен не е ок да го има на изпита. Ако са го упражнявали, е супер </w:t>
      </w:r>
      <w:r w:rsidRPr="00E62CE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857F26F" w15:done="0"/>
  <w15:commentEx w15:paraId="2E258315" w15:done="0"/>
  <w15:commentEx w15:paraId="5FE88F5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51B974" w16cex:dateUtc="2023-07-06T19:06:00Z"/>
  <w16cex:commentExtensible w16cex:durableId="2851BF70" w16cex:dateUtc="2023-07-06T19:32:00Z"/>
  <w16cex:commentExtensible w16cex:durableId="2852EB33" w16cex:dateUtc="2023-07-07T16:5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857F26F" w16cid:durableId="2851B974"/>
  <w16cid:commentId w16cid:paraId="2E258315" w16cid:durableId="2851BF70"/>
  <w16cid:commentId w16cid:paraId="5FE88F58" w16cid:durableId="2852EB3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EB7A56" w14:textId="77777777" w:rsidR="00421F9E" w:rsidRDefault="00421F9E" w:rsidP="008068A2">
      <w:pPr>
        <w:spacing w:after="0" w:line="240" w:lineRule="auto"/>
      </w:pPr>
      <w:r>
        <w:separator/>
      </w:r>
    </w:p>
  </w:endnote>
  <w:endnote w:type="continuationSeparator" w:id="0">
    <w:p w14:paraId="79FD5467" w14:textId="77777777" w:rsidR="00421F9E" w:rsidRDefault="00421F9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0E3DE0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11996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11996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0E3DE0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11996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11996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E269AC" w14:textId="77777777" w:rsidR="00421F9E" w:rsidRDefault="00421F9E" w:rsidP="008068A2">
      <w:pPr>
        <w:spacing w:after="0" w:line="240" w:lineRule="auto"/>
      </w:pPr>
      <w:r>
        <w:separator/>
      </w:r>
    </w:p>
  </w:footnote>
  <w:footnote w:type="continuationSeparator" w:id="0">
    <w:p w14:paraId="392E09B7" w14:textId="77777777" w:rsidR="00421F9E" w:rsidRDefault="00421F9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num w:numId="1" w16cid:durableId="893856827">
    <w:abstractNumId w:val="1"/>
  </w:num>
  <w:num w:numId="2" w16cid:durableId="1345863567">
    <w:abstractNumId w:val="5"/>
  </w:num>
  <w:num w:numId="3" w16cid:durableId="1826044340">
    <w:abstractNumId w:val="3"/>
  </w:num>
  <w:num w:numId="4" w16cid:durableId="148404691">
    <w:abstractNumId w:val="0"/>
  </w:num>
  <w:num w:numId="5" w16cid:durableId="1664893649">
    <w:abstractNumId w:val="4"/>
  </w:num>
  <w:num w:numId="6" w16cid:durableId="907881660">
    <w:abstractNumId w:val="6"/>
  </w:num>
  <w:num w:numId="7" w16cid:durableId="1029063478">
    <w:abstractNumId w:val="2"/>
  </w:num>
  <w:num w:numId="8" w16cid:durableId="846791065">
    <w:abstractNumId w:val="7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rina">
    <w15:presenceInfo w15:providerId="None" w15:userId="Dari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06770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73F3"/>
    <w:rsid w:val="001D2464"/>
    <w:rsid w:val="001D50AE"/>
    <w:rsid w:val="001D6FC8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44849"/>
    <w:rsid w:val="00380A57"/>
    <w:rsid w:val="003817EF"/>
    <w:rsid w:val="00382A45"/>
    <w:rsid w:val="00394BFF"/>
    <w:rsid w:val="003959BB"/>
    <w:rsid w:val="0039757E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1109E"/>
    <w:rsid w:val="00411996"/>
    <w:rsid w:val="00421364"/>
    <w:rsid w:val="00421F9E"/>
    <w:rsid w:val="004279FC"/>
    <w:rsid w:val="004311CA"/>
    <w:rsid w:val="0045141F"/>
    <w:rsid w:val="0047331A"/>
    <w:rsid w:val="0047640B"/>
    <w:rsid w:val="0047644B"/>
    <w:rsid w:val="00476D4B"/>
    <w:rsid w:val="00482239"/>
    <w:rsid w:val="00491748"/>
    <w:rsid w:val="004A7E77"/>
    <w:rsid w:val="004B0253"/>
    <w:rsid w:val="004C0A80"/>
    <w:rsid w:val="004C6BED"/>
    <w:rsid w:val="004D03E1"/>
    <w:rsid w:val="004D2361"/>
    <w:rsid w:val="004D29A9"/>
    <w:rsid w:val="004E0D4F"/>
    <w:rsid w:val="004E46E1"/>
    <w:rsid w:val="004E4C1E"/>
    <w:rsid w:val="004E6F2B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1B8E"/>
    <w:rsid w:val="00552D78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2AC8"/>
    <w:rsid w:val="005C131C"/>
    <w:rsid w:val="005C3649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52D6A"/>
    <w:rsid w:val="006640AE"/>
    <w:rsid w:val="00670041"/>
    <w:rsid w:val="00671FE2"/>
    <w:rsid w:val="00686C0C"/>
    <w:rsid w:val="00695634"/>
    <w:rsid w:val="00695DEC"/>
    <w:rsid w:val="006A2531"/>
    <w:rsid w:val="006D239A"/>
    <w:rsid w:val="006E1302"/>
    <w:rsid w:val="006E2245"/>
    <w:rsid w:val="006E55B4"/>
    <w:rsid w:val="006E7E50"/>
    <w:rsid w:val="00704432"/>
    <w:rsid w:val="007051DF"/>
    <w:rsid w:val="00716E7C"/>
    <w:rsid w:val="00724397"/>
    <w:rsid w:val="00724DA4"/>
    <w:rsid w:val="007633FF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2FEB"/>
    <w:rsid w:val="008B557F"/>
    <w:rsid w:val="008B7851"/>
    <w:rsid w:val="008C2344"/>
    <w:rsid w:val="008C2B83"/>
    <w:rsid w:val="008C5930"/>
    <w:rsid w:val="008D6097"/>
    <w:rsid w:val="008E6CF3"/>
    <w:rsid w:val="008E7095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253D"/>
    <w:rsid w:val="00955691"/>
    <w:rsid w:val="00961157"/>
    <w:rsid w:val="00965C5B"/>
    <w:rsid w:val="0096684B"/>
    <w:rsid w:val="00972C7F"/>
    <w:rsid w:val="00976E46"/>
    <w:rsid w:val="009845CE"/>
    <w:rsid w:val="00993512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D6C81"/>
    <w:rsid w:val="00AE05D3"/>
    <w:rsid w:val="00AE355A"/>
    <w:rsid w:val="00B148DD"/>
    <w:rsid w:val="00B2023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760DC"/>
    <w:rsid w:val="00C82862"/>
    <w:rsid w:val="00C84E4D"/>
    <w:rsid w:val="00CA2FD0"/>
    <w:rsid w:val="00CB626D"/>
    <w:rsid w:val="00CC147D"/>
    <w:rsid w:val="00CD5181"/>
    <w:rsid w:val="00CD7485"/>
    <w:rsid w:val="00CE2360"/>
    <w:rsid w:val="00CE236C"/>
    <w:rsid w:val="00CF0047"/>
    <w:rsid w:val="00D2206F"/>
    <w:rsid w:val="00D22895"/>
    <w:rsid w:val="00D3404A"/>
    <w:rsid w:val="00D34156"/>
    <w:rsid w:val="00D4354E"/>
    <w:rsid w:val="00D43F69"/>
    <w:rsid w:val="00D50F79"/>
    <w:rsid w:val="00D73957"/>
    <w:rsid w:val="00D8395C"/>
    <w:rsid w:val="00D910AA"/>
    <w:rsid w:val="00DA028F"/>
    <w:rsid w:val="00DA7A23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2CEE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6D81"/>
    <w:rsid w:val="00F41F41"/>
    <w:rsid w:val="00F46918"/>
    <w:rsid w:val="00F46DDE"/>
    <w:rsid w:val="00F655ED"/>
    <w:rsid w:val="00F7033C"/>
    <w:rsid w:val="00F86C08"/>
    <w:rsid w:val="00F96D0D"/>
    <w:rsid w:val="00F976AD"/>
    <w:rsid w:val="00FA6461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5D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5DEC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695DEC"/>
  </w:style>
  <w:style w:type="paragraph" w:styleId="Revision">
    <w:name w:val="Revision"/>
    <w:hidden/>
    <w:uiPriority w:val="99"/>
    <w:semiHidden/>
    <w:rsid w:val="005C3649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8B2F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B2FE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B2FE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B2F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B2FE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omments" Target="comments.xml"/><Relationship Id="rId18" Type="http://schemas.openxmlformats.org/officeDocument/2006/relationships/image" Target="media/image4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3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microsoft.com/office/2018/08/relationships/commentsExtensible" Target="commentsExtensible.xm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image" Target="media/image9.png"/><Relationship Id="rId28" Type="http://schemas.microsoft.com/office/2011/relationships/people" Target="people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1/relationships/commentsExtended" Target="commentsExtended.xm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13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41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5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9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6885E1-3FCE-4796-A031-CF02889394B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6ED4560-195A-44FF-8D30-1B344521A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1651</TotalTime>
  <Pages>5</Pages>
  <Words>496</Words>
  <Characters>2830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3320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Darina</cp:lastModifiedBy>
  <cp:revision>21</cp:revision>
  <cp:lastPrinted>2015-10-26T22:35:00Z</cp:lastPrinted>
  <dcterms:created xsi:type="dcterms:W3CDTF">2019-11-12T12:29:00Z</dcterms:created>
  <dcterms:modified xsi:type="dcterms:W3CDTF">2023-07-07T16:51:00Z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