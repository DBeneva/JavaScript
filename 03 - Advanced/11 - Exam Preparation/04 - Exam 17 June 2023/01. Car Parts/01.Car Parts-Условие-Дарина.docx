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309E0359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920564">
        <w:rPr>
          <w:rFonts w:ascii="Calibri" w:eastAsia="Times New Roman" w:hAnsi="Calibri" w:cs="Times New Roman"/>
        </w:rPr>
        <w:t>Car Parts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0C11B08F" w:rsidR="00083DDD" w:rsidRPr="00083DDD" w:rsidRDefault="00E353C3" w:rsidP="00083DDD">
      <w:r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11BCF2CE" wp14:editId="64786D2E">
            <wp:simplePos x="0" y="0"/>
            <wp:positionH relativeFrom="margin">
              <wp:posOffset>132715</wp:posOffset>
            </wp:positionH>
            <wp:positionV relativeFrom="paragraph">
              <wp:posOffset>414655</wp:posOffset>
            </wp:positionV>
            <wp:extent cx="6249035" cy="2938145"/>
            <wp:effectExtent l="0" t="0" r="0" b="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DD" w:rsidRPr="006A1248">
        <w:rPr>
          <w:rStyle w:val="Strong"/>
        </w:rPr>
        <w:t>Write the missing functionality</w:t>
      </w:r>
      <w:r w:rsidR="00083DDD">
        <w:t xml:space="preserve"> of this user interface. The functionality is divided in the following steps: </w:t>
      </w:r>
    </w:p>
    <w:p w14:paraId="21ED8A33" w14:textId="018FFE0C"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2451948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920564">
        <w:rPr>
          <w:rFonts w:ascii="Calibri" w:eastAsia="Calibri" w:hAnsi="Calibri" w:cs="Times New Roman"/>
          <w:b/>
          <w:bCs/>
        </w:rPr>
        <w:t>Car Parts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4CC0E33B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920564">
        <w:rPr>
          <w:rFonts w:ascii="Calibri" w:eastAsia="Calibri" w:hAnsi="Calibri" w:cs="Times New Roman"/>
          <w:b/>
        </w:rPr>
        <w:t>Car Model</w:t>
      </w:r>
      <w:r w:rsidRPr="00AE0A24">
        <w:rPr>
          <w:rFonts w:ascii="Calibri" w:eastAsia="Calibri" w:hAnsi="Calibri" w:cs="Times New Roman"/>
          <w:b/>
        </w:rPr>
        <w:t>,</w:t>
      </w:r>
      <w:r w:rsidR="00CE733D">
        <w:rPr>
          <w:rFonts w:ascii="Calibri" w:eastAsia="Calibri" w:hAnsi="Calibri" w:cs="Times New Roman"/>
          <w:b/>
        </w:rPr>
        <w:t xml:space="preserve"> Car Year,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920564">
        <w:rPr>
          <w:rFonts w:ascii="Calibri" w:eastAsia="Calibri" w:hAnsi="Calibri" w:cs="Times New Roman"/>
          <w:b/>
        </w:rPr>
        <w:t>Part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920564">
        <w:rPr>
          <w:rFonts w:ascii="Calibri" w:eastAsia="Calibri" w:hAnsi="Calibri" w:cs="Times New Roman"/>
          <w:b/>
        </w:rPr>
        <w:t>Part Number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920564">
        <w:rPr>
          <w:rFonts w:ascii="Calibri" w:eastAsia="Calibri" w:hAnsi="Calibri" w:cs="Times New Roman"/>
          <w:b/>
        </w:rPr>
        <w:t>Condition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096B0988" w:rsidR="00104F96" w:rsidRDefault="00920564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Car Model</w:t>
      </w:r>
      <w:r w:rsidRPr="00AE0A24">
        <w:rPr>
          <w:rFonts w:ascii="Calibri" w:eastAsia="Calibri" w:hAnsi="Calibri" w:cs="Times New Roman"/>
          <w:b/>
        </w:rPr>
        <w:t>,</w:t>
      </w:r>
      <w:r w:rsidR="00CE733D">
        <w:rPr>
          <w:rFonts w:ascii="Calibri" w:eastAsia="Calibri" w:hAnsi="Calibri" w:cs="Times New Roman"/>
          <w:b/>
        </w:rPr>
        <w:t xml:space="preserve"> Car Year,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Part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Part Number,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Condition</w:t>
      </w:r>
      <w:r w:rsidR="00590D53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</w:rPr>
        <w:t xml:space="preserve">are </w:t>
      </w:r>
      <w:r w:rsidR="00104F96" w:rsidRPr="00AE0A24">
        <w:rPr>
          <w:rFonts w:ascii="Calibri" w:eastAsia="Calibri" w:hAnsi="Calibri" w:cs="Times New Roman"/>
          <w:b/>
        </w:rPr>
        <w:t>non</w:t>
      </w:r>
      <w:r w:rsidR="00104F96" w:rsidRPr="00AE0A24">
        <w:rPr>
          <w:rFonts w:ascii="Calibri" w:eastAsia="Calibri" w:hAnsi="Calibri" w:cs="Times New Roman"/>
        </w:rPr>
        <w:t>-</w:t>
      </w:r>
      <w:r w:rsidR="00104F96" w:rsidRPr="00AE0A24">
        <w:rPr>
          <w:rFonts w:ascii="Calibri" w:eastAsia="Calibri" w:hAnsi="Calibri" w:cs="Times New Roman"/>
          <w:b/>
        </w:rPr>
        <w:t>empty</w:t>
      </w:r>
      <w:r w:rsidR="00104F96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  <w:b/>
        </w:rPr>
        <w:t>strings</w:t>
      </w:r>
      <w:r w:rsidR="00CE733D">
        <w:rPr>
          <w:rFonts w:ascii="Calibri" w:eastAsia="Calibri" w:hAnsi="Calibri" w:cs="Times New Roman"/>
          <w:b/>
        </w:rPr>
        <w:t xml:space="preserve"> </w:t>
      </w:r>
      <w:r w:rsidR="00CE733D" w:rsidRPr="00CE733D">
        <w:rPr>
          <w:rFonts w:ascii="Calibri" w:eastAsia="Calibri" w:hAnsi="Calibri" w:cs="Times New Roman"/>
        </w:rPr>
        <w:t>and</w:t>
      </w:r>
      <w:r w:rsidR="00CE733D">
        <w:rPr>
          <w:rFonts w:ascii="Calibri" w:eastAsia="Calibri" w:hAnsi="Calibri" w:cs="Times New Roman"/>
          <w:b/>
        </w:rPr>
        <w:t xml:space="preserve"> Car Year </w:t>
      </w:r>
      <w:r w:rsidR="00CE733D" w:rsidRPr="00CE733D">
        <w:rPr>
          <w:rFonts w:ascii="Calibri" w:eastAsia="Calibri" w:hAnsi="Calibri" w:cs="Times New Roman"/>
        </w:rPr>
        <w:t>must be between</w:t>
      </w:r>
      <w:r w:rsidR="00CE733D">
        <w:rPr>
          <w:rFonts w:ascii="Calibri" w:eastAsia="Calibri" w:hAnsi="Calibri" w:cs="Times New Roman"/>
          <w:b/>
        </w:rPr>
        <w:t xml:space="preserve"> </w:t>
      </w:r>
      <w:commentRangeStart w:id="0"/>
      <w:r w:rsidR="00CE733D">
        <w:rPr>
          <w:rFonts w:ascii="Calibri" w:eastAsia="Calibri" w:hAnsi="Calibri" w:cs="Times New Roman"/>
          <w:b/>
        </w:rPr>
        <w:t xml:space="preserve">1980 </w:t>
      </w:r>
      <w:r w:rsidR="00CE733D" w:rsidRPr="00CE733D">
        <w:rPr>
          <w:rFonts w:ascii="Calibri" w:eastAsia="Calibri" w:hAnsi="Calibri" w:cs="Times New Roman"/>
        </w:rPr>
        <w:t>and</w:t>
      </w:r>
      <w:r w:rsidR="00CE733D">
        <w:rPr>
          <w:rFonts w:ascii="Calibri" w:eastAsia="Calibri" w:hAnsi="Calibri" w:cs="Times New Roman"/>
          <w:b/>
        </w:rPr>
        <w:t xml:space="preserve"> 2023</w:t>
      </w:r>
      <w:commentRangeEnd w:id="0"/>
      <w:r w:rsidR="008D2393">
        <w:rPr>
          <w:rStyle w:val="CommentReference"/>
        </w:rPr>
        <w:commentReference w:id="0"/>
      </w:r>
      <w:r w:rsidR="00104F96"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="00104F96" w:rsidRPr="00AE0A24">
        <w:rPr>
          <w:rFonts w:ascii="Calibri" w:eastAsia="Calibri" w:hAnsi="Calibri" w:cs="Times New Roman"/>
        </w:rPr>
        <w:t xml:space="preserve"> empty</w:t>
      </w:r>
      <w:r w:rsidR="00CE733D">
        <w:rPr>
          <w:rFonts w:ascii="Calibri" w:eastAsia="Calibri" w:hAnsi="Calibri" w:cs="Times New Roman"/>
        </w:rPr>
        <w:t xml:space="preserve"> or invalid</w:t>
      </w:r>
      <w:r w:rsidR="00104F96" w:rsidRPr="00AE0A24">
        <w:rPr>
          <w:rFonts w:ascii="Calibri" w:eastAsia="Calibri" w:hAnsi="Calibri" w:cs="Times New Roman"/>
        </w:rPr>
        <w:t>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1BE95222">
            <wp:extent cx="6166281" cy="2895442"/>
            <wp:effectExtent l="0" t="0" r="6350" b="63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9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36037740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commentRangeStart w:id="1"/>
      <w:r w:rsidR="00104F96">
        <w:rPr>
          <w:rStyle w:val="CodeChar"/>
        </w:rPr>
        <w:t>[</w:t>
      </w:r>
      <w:r w:rsidR="00104F96" w:rsidRPr="008262AE">
        <w:rPr>
          <w:rStyle w:val="CodeChar"/>
        </w:rPr>
        <w:t>“</w:t>
      </w:r>
      <w:r w:rsidR="00454F58">
        <w:rPr>
          <w:rStyle w:val="CodeChar"/>
        </w:rPr>
        <w:t>Next</w:t>
      </w:r>
      <w:r w:rsidRPr="008262AE">
        <w:rPr>
          <w:rStyle w:val="CodeChar"/>
        </w:rPr>
        <w:t>”</w:t>
      </w:r>
      <w:r w:rsidR="00104F96">
        <w:rPr>
          <w:rStyle w:val="CodeChar"/>
        </w:rPr>
        <w:t>]</w:t>
      </w:r>
      <w:r>
        <w:t xml:space="preserve"> button</w:t>
      </w:r>
      <w:commentRangeEnd w:id="1"/>
      <w:r w:rsidR="002E79FC">
        <w:rPr>
          <w:rStyle w:val="CommentReference"/>
        </w:rPr>
        <w:commentReference w:id="1"/>
      </w:r>
      <w:r>
        <w:t xml:space="preserve">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920564">
        <w:rPr>
          <w:rStyle w:val="CodeChar"/>
        </w:rPr>
        <w:t>Part</w:t>
      </w:r>
      <w:r w:rsidR="00454F58">
        <w:rPr>
          <w:rStyle w:val="CodeChar"/>
        </w:rPr>
        <w:t xml:space="preserve"> info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</w:t>
      </w:r>
      <w:del w:id="2" w:author="Author">
        <w:r w:rsidR="008262AE" w:rsidDel="008D2393">
          <w:delText xml:space="preserve">For </w:delText>
        </w:r>
        <w:r w:rsidR="00606B33" w:rsidDel="008D2393">
          <w:delText xml:space="preserve">the </w:delText>
        </w:r>
        <w:r w:rsidR="008262AE" w:rsidDel="008D2393">
          <w:delText>input field</w:delText>
        </w:r>
        <w:r w:rsidR="00606B33" w:rsidDel="008D2393">
          <w:delText>s</w:delText>
        </w:r>
        <w:r w:rsidR="008262AE" w:rsidDel="008D2393">
          <w:delText xml:space="preserve"> a</w:delText>
        </w:r>
      </w:del>
      <w:ins w:id="3" w:author="Author">
        <w:r w:rsidR="008D2393">
          <w:rPr>
            <w:lang w:val="bg-BG"/>
          </w:rPr>
          <w:t>А</w:t>
        </w:r>
      </w:ins>
      <w:r w:rsidR="008262AE">
        <w:t xml:space="preserve">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454F58">
        <w:rPr>
          <w:rStyle w:val="CodeChar"/>
        </w:rPr>
        <w:t>info</w:t>
      </w:r>
      <w:r w:rsidR="00264779">
        <w:rPr>
          <w:rStyle w:val="CodeChar"/>
        </w:rPr>
        <w:t>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395187C2" w14:textId="53A89F94" w:rsidR="005B125F" w:rsidRDefault="005B125F" w:rsidP="00083DDD">
      <w:pPr>
        <w:pStyle w:val="ListParagraph"/>
        <w:numPr>
          <w:ilvl w:val="0"/>
          <w:numId w:val="31"/>
        </w:numPr>
      </w:pPr>
      <w:r>
        <w:rPr>
          <w:rStyle w:val="Strong"/>
          <w:rFonts w:cstheme="minorHAnsi"/>
          <w:b w:val="0"/>
        </w:rPr>
        <w:t>Y</w:t>
      </w:r>
      <w:r w:rsidRPr="00844D06">
        <w:rPr>
          <w:rStyle w:val="CodeChar"/>
          <w:rFonts w:asciiTheme="minorHAnsi" w:hAnsiTheme="minorHAnsi" w:cstheme="minorHAnsi"/>
          <w:b w:val="0"/>
        </w:rPr>
        <w:t>ou must</w:t>
      </w:r>
      <w:r>
        <w:rPr>
          <w:rStyle w:val="CodeChar"/>
          <w:rFonts w:asciiTheme="minorHAnsi" w:hAnsiTheme="minorHAnsi" w:cstheme="minorHAnsi"/>
          <w:b w:val="0"/>
        </w:rPr>
        <w:t xml:space="preserve"> change the </w:t>
      </w:r>
      <w:r w:rsidRPr="00E00706">
        <w:rPr>
          <w:rStyle w:val="CodeChar"/>
          <w:rFonts w:asciiTheme="minorHAnsi" w:hAnsiTheme="minorHAnsi" w:cstheme="minorHAnsi"/>
        </w:rPr>
        <w:t>visibility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E00706">
        <w:rPr>
          <w:rStyle w:val="CodeChar"/>
          <w:rFonts w:asciiTheme="minorHAnsi" w:hAnsiTheme="minorHAnsi" w:cstheme="minorHAnsi"/>
          <w:b w:val="0"/>
        </w:rPr>
        <w:t>property</w:t>
      </w:r>
      <w:r>
        <w:rPr>
          <w:rStyle w:val="CodeChar"/>
          <w:rFonts w:asciiTheme="minorHAnsi" w:hAnsiTheme="minorHAnsi" w:cstheme="minorHAnsi"/>
          <w:b w:val="0"/>
        </w:rPr>
        <w:t xml:space="preserve"> of image element with </w:t>
      </w:r>
      <w:r w:rsidRPr="00E00706">
        <w:rPr>
          <w:rStyle w:val="CodeChar"/>
          <w:rFonts w:asciiTheme="minorHAnsi" w:hAnsiTheme="minorHAnsi" w:cstheme="minorHAnsi"/>
        </w:rPr>
        <w:t>id</w:t>
      </w:r>
      <w:r>
        <w:rPr>
          <w:rStyle w:val="CodeChar"/>
          <w:rFonts w:asciiTheme="minorHAnsi" w:hAnsiTheme="minorHAnsi" w:cstheme="minorHAnsi"/>
        </w:rPr>
        <w:t xml:space="preserve"> "complete-img" </w:t>
      </w:r>
      <w:r w:rsidRPr="00C81EFA">
        <w:rPr>
          <w:rStyle w:val="CodeChar"/>
          <w:rFonts w:asciiTheme="minorHAnsi" w:hAnsiTheme="minorHAnsi" w:cstheme="minorHAnsi"/>
          <w:b w:val="0"/>
        </w:rPr>
        <w:t>to</w:t>
      </w:r>
      <w:r>
        <w:rPr>
          <w:rStyle w:val="CodeChar"/>
          <w:rFonts w:asciiTheme="minorHAnsi" w:hAnsiTheme="minorHAnsi" w:cstheme="minorHAnsi"/>
        </w:rPr>
        <w:t xml:space="preserve"> "hidden" </w:t>
      </w:r>
      <w:r w:rsidRPr="00C81EFA">
        <w:rPr>
          <w:rStyle w:val="CodeChar"/>
          <w:rFonts w:asciiTheme="minorHAnsi" w:hAnsiTheme="minorHAnsi" w:cstheme="minorHAnsi"/>
          <w:b w:val="0"/>
        </w:rPr>
        <w:t>and</w:t>
      </w:r>
      <w:r>
        <w:rPr>
          <w:rStyle w:val="CodeChar"/>
          <w:rFonts w:asciiTheme="minorHAnsi" w:hAnsiTheme="minorHAnsi" w:cstheme="minorHAnsi"/>
        </w:rPr>
        <w:t xml:space="preserve"> change </w:t>
      </w:r>
      <w:r w:rsidRPr="00C81EFA">
        <w:rPr>
          <w:rStyle w:val="CodeChar"/>
          <w:rFonts w:asciiTheme="minorHAnsi" w:hAnsiTheme="minorHAnsi" w:cstheme="minorHAnsi"/>
          <w:b w:val="0"/>
        </w:rPr>
        <w:t>text content</w:t>
      </w:r>
      <w:r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  <w:rFonts w:asciiTheme="minorHAnsi" w:hAnsiTheme="minorHAnsi" w:cstheme="minorHAnsi"/>
          <w:b w:val="0"/>
        </w:rPr>
        <w:t>of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C81EFA">
        <w:rPr>
          <w:rStyle w:val="CodeChar"/>
          <w:rFonts w:asciiTheme="minorHAnsi" w:hAnsiTheme="minorHAnsi" w:cstheme="minorHAnsi"/>
          <w:b w:val="0"/>
        </w:rPr>
        <w:t>paragraph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C81EFA">
        <w:rPr>
          <w:rStyle w:val="CodeChar"/>
          <w:rFonts w:asciiTheme="minorHAnsi" w:hAnsiTheme="minorHAnsi" w:cstheme="minorHAnsi"/>
          <w:b w:val="0"/>
        </w:rPr>
        <w:t>whit</w:t>
      </w:r>
      <w:r>
        <w:rPr>
          <w:rStyle w:val="CodeChar"/>
          <w:rFonts w:asciiTheme="minorHAnsi" w:hAnsiTheme="minorHAnsi" w:cstheme="minorHAnsi"/>
        </w:rPr>
        <w:t xml:space="preserve"> id "complete-text" </w:t>
      </w:r>
      <w:r w:rsidRPr="005B125F">
        <w:rPr>
          <w:rStyle w:val="CodeChar"/>
          <w:rFonts w:asciiTheme="minorHAnsi" w:hAnsiTheme="minorHAnsi" w:cstheme="minorHAnsi"/>
          <w:b w:val="0"/>
        </w:rPr>
        <w:t xml:space="preserve">to </w:t>
      </w:r>
      <w:r w:rsidRPr="005B125F">
        <w:rPr>
          <w:rStyle w:val="CodeChar"/>
          <w:rFonts w:asciiTheme="minorHAnsi" w:hAnsiTheme="minorHAnsi" w:cstheme="minorHAnsi"/>
        </w:rPr>
        <w:t>empty</w:t>
      </w:r>
      <w:r w:rsidRPr="005B125F">
        <w:rPr>
          <w:rStyle w:val="CodeChar"/>
          <w:rFonts w:asciiTheme="minorHAnsi" w:hAnsiTheme="minorHAnsi" w:cstheme="minorHAnsi"/>
          <w:b w:val="0"/>
        </w:rPr>
        <w:t xml:space="preserve"> string</w:t>
      </w:r>
      <w:r w:rsidRPr="00844D06">
        <w:rPr>
          <w:rStyle w:val="CodeChar"/>
          <w:rFonts w:asciiTheme="minorHAnsi" w:hAnsiTheme="minorHAnsi" w:cstheme="minorHAnsi"/>
          <w:b w:val="0"/>
        </w:rPr>
        <w:t>.</w:t>
      </w:r>
      <w:r>
        <w:rPr>
          <w:rStyle w:val="CodeChar"/>
          <w:rFonts w:asciiTheme="minorHAnsi" w:hAnsiTheme="minorHAnsi" w:cstheme="minorHAnsi"/>
          <w:b w:val="0"/>
        </w:rPr>
        <w:t>(This action is to complete ordering cycle at the end).</w:t>
      </w:r>
    </w:p>
    <w:p w14:paraId="00D16F6B" w14:textId="0F24F90E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</w:t>
      </w:r>
      <w:r w:rsidR="00454F58">
        <w:t>the</w:t>
      </w:r>
      <w:r w:rsidR="00883FC4">
        <w:t xml:space="preserve">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791ADAF4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454F58">
        <w:rPr>
          <w:rStyle w:val="CodeChar"/>
        </w:rPr>
        <w:t>Next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454F58">
        <w:rPr>
          <w:rStyle w:val="CodeChar"/>
        </w:rPr>
        <w:t>Continue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37481A">
        <w:rPr>
          <w:rStyle w:val="Strong"/>
        </w:rPr>
        <w:t>added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07220B18">
            <wp:extent cx="4120219" cy="2829996"/>
            <wp:effectExtent l="0" t="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19" cy="28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5B5FCB06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lastRenderedPageBreak/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preview section</w:t>
      </w:r>
      <w:r w:rsidR="00E14CB8" w:rsidRPr="002D7377">
        <w:rPr>
          <w:rStyle w:val="Strong"/>
          <w:b w:val="0"/>
        </w:rPr>
        <w:t xml:space="preserve"> are </w:t>
      </w:r>
      <w:r w:rsidR="00CE733D">
        <w:rPr>
          <w:rStyle w:val="Strong"/>
        </w:rPr>
        <w:t>removed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0AF7D003">
            <wp:extent cx="6052839" cy="2880779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8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4E4D2A1F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961113">
        <w:rPr>
          <w:rStyle w:val="CodeChar"/>
        </w:rPr>
        <w:t>info</w:t>
      </w:r>
      <w:r w:rsidR="003B74B0" w:rsidRPr="00B519AA">
        <w:rPr>
          <w:rStyle w:val="CodeChar"/>
        </w:rPr>
        <w:t>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7D556D44">
            <wp:extent cx="2419068" cy="719034"/>
            <wp:effectExtent l="0" t="0" r="635" b="508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73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D91CCE3"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proofErr w:type="spellStart"/>
      <w:r w:rsidR="009032EE">
        <w:rPr>
          <w:rStyle w:val="Strong"/>
          <w:rFonts w:ascii="Consolas" w:hAnsi="Consolas"/>
          <w:bCs w:val="0"/>
        </w:rPr>
        <w:t>ul</w:t>
      </w:r>
      <w:proofErr w:type="spellEnd"/>
      <w:r w:rsidR="00631C04">
        <w:rPr>
          <w:rStyle w:val="Strong"/>
          <w:b w:val="0"/>
        </w:rPr>
        <w:t xml:space="preserve"> with </w:t>
      </w:r>
      <w:r w:rsidR="009032EE">
        <w:rPr>
          <w:rStyle w:val="Strong"/>
          <w:b w:val="0"/>
        </w:rPr>
        <w:t>class</w:t>
      </w:r>
      <w:r w:rsidR="00631C04">
        <w:rPr>
          <w:rStyle w:val="Strong"/>
          <w:b w:val="0"/>
        </w:rPr>
        <w:t xml:space="preserve"> =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396FF2">
        <w:rPr>
          <w:rStyle w:val="Strong"/>
          <w:b w:val="0"/>
        </w:rPr>
        <w:t xml:space="preserve"> and </w:t>
      </w:r>
      <w:r w:rsidR="00396FF2">
        <w:rPr>
          <w:rStyle w:val="CodeChar"/>
        </w:rPr>
        <w:t>"Confirm"</w:t>
      </w:r>
      <w:r w:rsidR="00396FF2">
        <w:t xml:space="preserve"> and the </w:t>
      </w:r>
      <w:r w:rsidR="00396FF2">
        <w:rPr>
          <w:rStyle w:val="CodeChar"/>
        </w:rPr>
        <w:t>"Cancel"</w:t>
      </w:r>
      <w:r w:rsidR="00396FF2">
        <w:t xml:space="preserve"> buttons must be </w:t>
      </w:r>
      <w:r w:rsidR="00E00706">
        <w:rPr>
          <w:rStyle w:val="Strong"/>
        </w:rPr>
        <w:t>added</w:t>
      </w:r>
      <w:r w:rsidR="00396FF2">
        <w:t>.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76CAD353">
            <wp:extent cx="6213246" cy="297341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7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11671D81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-list"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1171E8DB">
            <wp:extent cx="3975642" cy="2880204"/>
            <wp:effectExtent l="0" t="0" r="635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48DA61D3" w:rsidR="00ED41B7" w:rsidRPr="00844D06" w:rsidRDefault="00ED41B7" w:rsidP="00C81EFA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="00396FF2" w:rsidRPr="00844D06">
        <w:rPr>
          <w:rStyle w:val="CodeChar"/>
          <w:rFonts w:asciiTheme="minorHAnsi" w:hAnsiTheme="minorHAnsi" w:cstheme="minorHAnsi"/>
        </w:rPr>
        <w:t>Confirm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="006A4189"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>removed</w:t>
      </w:r>
      <w:r w:rsidR="00844D06" w:rsidRPr="00844D06">
        <w:rPr>
          <w:rStyle w:val="Strong"/>
          <w:rFonts w:cstheme="minorHAnsi"/>
        </w:rPr>
        <w:t xml:space="preserve">, </w:t>
      </w:r>
      <w:r w:rsidRPr="00844D06">
        <w:rPr>
          <w:rStyle w:val="Strong"/>
          <w:rFonts w:cstheme="minorHAnsi"/>
          <w:b w:val="0"/>
        </w:rPr>
        <w:t xml:space="preserve">from the </w:t>
      </w:r>
      <w:r w:rsidR="00396FF2" w:rsidRPr="00844D06">
        <w:rPr>
          <w:rStyle w:val="CodeChar"/>
          <w:rFonts w:asciiTheme="minorHAnsi" w:hAnsiTheme="minorHAnsi" w:cstheme="minorHAnsi"/>
        </w:rPr>
        <w:t>"confirm-list",</w:t>
      </w:r>
      <w:r w:rsidR="00844D06" w:rsidRPr="00844D06">
        <w:rPr>
          <w:rStyle w:val="CodeChar"/>
          <w:rFonts w:asciiTheme="minorHAnsi" w:hAnsiTheme="minorHAnsi" w:cstheme="minorHAnsi"/>
        </w:rPr>
        <w:t xml:space="preserve"> </w:t>
      </w:r>
      <w:r w:rsidR="00844D06" w:rsidRPr="00844D06">
        <w:rPr>
          <w:rStyle w:val="Strong"/>
          <w:rFonts w:cstheme="minorHAnsi"/>
          <w:b w:val="0"/>
        </w:rPr>
        <w:t xml:space="preserve">the </w:t>
      </w:r>
      <w:r w:rsidR="00844D06" w:rsidRPr="00844D06">
        <w:rPr>
          <w:rStyle w:val="CodeChar"/>
          <w:rFonts w:asciiTheme="minorHAnsi" w:hAnsiTheme="minorHAnsi" w:cstheme="minorHAnsi"/>
        </w:rPr>
        <w:t>["Next"]</w:t>
      </w:r>
      <w:r w:rsidR="00844D06" w:rsidRPr="00844D06">
        <w:rPr>
          <w:rStyle w:val="Strong"/>
          <w:rFonts w:cstheme="minorHAnsi"/>
          <w:b w:val="0"/>
        </w:rPr>
        <w:t xml:space="preserve"> button is </w:t>
      </w:r>
      <w:r w:rsidR="00844D06" w:rsidRPr="00844D06">
        <w:rPr>
          <w:rStyle w:val="Strong"/>
          <w:rFonts w:cstheme="minorHAnsi"/>
        </w:rPr>
        <w:t>enabled</w:t>
      </w:r>
      <w:r w:rsidR="00844D06" w:rsidRPr="00844D06">
        <w:rPr>
          <w:rStyle w:val="Strong"/>
          <w:rFonts w:cstheme="minorHAnsi"/>
          <w:b w:val="0"/>
        </w:rPr>
        <w:t xml:space="preserve"> again</w:t>
      </w:r>
      <w:r w:rsidR="00C81EFA">
        <w:rPr>
          <w:rStyle w:val="Strong"/>
          <w:rFonts w:cstheme="minorHAnsi"/>
          <w:b w:val="0"/>
        </w:rPr>
        <w:t>. Y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ou must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change the </w:t>
      </w:r>
      <w:r w:rsidR="00E00706" w:rsidRPr="00E00706">
        <w:rPr>
          <w:rStyle w:val="CodeChar"/>
          <w:rFonts w:asciiTheme="minorHAnsi" w:hAnsiTheme="minorHAnsi" w:cstheme="minorHAnsi"/>
        </w:rPr>
        <w:t>visibility</w:t>
      </w:r>
      <w:r w:rsidR="00E00706">
        <w:rPr>
          <w:rStyle w:val="CodeChar"/>
          <w:rFonts w:asciiTheme="minorHAnsi" w:hAnsiTheme="minorHAnsi" w:cstheme="minorHAnsi"/>
        </w:rPr>
        <w:t xml:space="preserve"> </w:t>
      </w:r>
      <w:r w:rsidR="00E00706" w:rsidRPr="00E00706">
        <w:rPr>
          <w:rStyle w:val="CodeChar"/>
          <w:rFonts w:asciiTheme="minorHAnsi" w:hAnsiTheme="minorHAnsi" w:cstheme="minorHAnsi"/>
          <w:b w:val="0"/>
        </w:rPr>
        <w:t>property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of image element with </w:t>
      </w:r>
      <w:r w:rsidR="00E00706" w:rsidRPr="00E00706">
        <w:rPr>
          <w:rStyle w:val="CodeChar"/>
          <w:rFonts w:asciiTheme="minorHAnsi" w:hAnsiTheme="minorHAnsi" w:cstheme="minorHAnsi"/>
        </w:rPr>
        <w:t>id</w:t>
      </w:r>
      <w:r w:rsidR="00E00706">
        <w:rPr>
          <w:rStyle w:val="CodeChar"/>
          <w:rFonts w:asciiTheme="minorHAnsi" w:hAnsiTheme="minorHAnsi" w:cstheme="minorHAnsi"/>
        </w:rPr>
        <w:t xml:space="preserve"> "complete-img"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"visible"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and</w:t>
      </w:r>
      <w:r w:rsidR="00C81EFA">
        <w:rPr>
          <w:rStyle w:val="CodeChar"/>
          <w:rFonts w:asciiTheme="minorHAnsi" w:hAnsiTheme="minorHAnsi" w:cstheme="minorHAnsi"/>
        </w:rPr>
        <w:t xml:space="preserve"> add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text content</w:t>
      </w:r>
      <w:r w:rsidR="00C81EFA">
        <w:rPr>
          <w:rStyle w:val="CodeChar"/>
          <w:rFonts w:asciiTheme="minorHAnsi" w:hAnsiTheme="minorHAnsi" w:cstheme="minorHAnsi"/>
        </w:rPr>
        <w:t xml:space="preserve"> "</w:t>
      </w:r>
      <w:r w:rsidR="00C81EFA" w:rsidRPr="00C81EFA">
        <w:rPr>
          <w:rStyle w:val="CodeChar"/>
          <w:rFonts w:asciiTheme="minorHAnsi" w:hAnsiTheme="minorHAnsi" w:cstheme="minorHAnsi"/>
        </w:rPr>
        <w:t>Part is Ordered!</w:t>
      </w:r>
      <w:r w:rsidR="00C81EFA">
        <w:rPr>
          <w:rStyle w:val="CodeChar"/>
          <w:rFonts w:asciiTheme="minorHAnsi" w:hAnsiTheme="minorHAnsi" w:cstheme="minorHAnsi"/>
        </w:rPr>
        <w:t xml:space="preserve">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paragraph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whit</w:t>
      </w:r>
      <w:r w:rsidR="00C81EFA">
        <w:rPr>
          <w:rStyle w:val="CodeChar"/>
          <w:rFonts w:asciiTheme="minorHAnsi" w:hAnsiTheme="minorHAnsi" w:cstheme="minorHAnsi"/>
        </w:rPr>
        <w:t xml:space="preserve"> id "complete-text"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.</w:t>
      </w:r>
    </w:p>
    <w:p w14:paraId="65A92E66" w14:textId="568EBA98" w:rsidR="00844D06" w:rsidRPr="00844D06" w:rsidRDefault="002828FA" w:rsidP="00844D06">
      <w:pPr>
        <w:pStyle w:val="ListParagraph"/>
        <w:ind w:left="1080"/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CodeChar"/>
          <w:rFonts w:asciiTheme="minorHAnsi" w:hAnsiTheme="minorHAnsi" w:cstheme="minorHAnsi"/>
        </w:rPr>
        <w:t>"Confirm"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5057AB" w14:textId="5AD31628"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36FD1387">
            <wp:extent cx="5777272" cy="270752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72" cy="27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D279" w14:textId="6978FBD0" w:rsidR="00C81EFA" w:rsidRPr="00C81EFA" w:rsidRDefault="00C81EFA" w:rsidP="00C81EFA">
      <w:pPr>
        <w:pStyle w:val="ListParagraph"/>
        <w:numPr>
          <w:ilvl w:val="0"/>
          <w:numId w:val="37"/>
        </w:numPr>
        <w:rPr>
          <w:rStyle w:val="Strong"/>
          <w:b w:val="0"/>
        </w:rPr>
      </w:pPr>
      <w:r w:rsidRPr="00C81EFA">
        <w:rPr>
          <w:rStyle w:val="Strong"/>
          <w:rFonts w:cstheme="minorHAnsi"/>
          <w:b w:val="0"/>
        </w:rPr>
        <w:t xml:space="preserve">When the </w:t>
      </w:r>
      <w:r w:rsidRPr="00C81EFA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>Cancel</w:t>
      </w:r>
      <w:r w:rsidRPr="00C81EFA">
        <w:rPr>
          <w:rStyle w:val="CodeChar"/>
          <w:rFonts w:asciiTheme="minorHAnsi" w:hAnsiTheme="minorHAnsi" w:cstheme="minorHAnsi"/>
        </w:rPr>
        <w:t>"</w:t>
      </w:r>
      <w:r w:rsidRPr="00C81EFA">
        <w:rPr>
          <w:rStyle w:val="Strong"/>
          <w:rFonts w:cstheme="minorHAnsi"/>
          <w:b w:val="0"/>
        </w:rPr>
        <w:t xml:space="preserve"> button is clicked,</w:t>
      </w:r>
      <w:r w:rsidRPr="00C81EFA">
        <w:rPr>
          <w:rFonts w:cstheme="minorHAnsi"/>
          <w:bCs/>
        </w:rPr>
        <w:t xml:space="preserve">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Strong"/>
          <w:rFonts w:cstheme="minorHAnsi"/>
        </w:rPr>
        <w:t>list item</w:t>
      </w:r>
      <w:r w:rsidRPr="00C81EFA">
        <w:rPr>
          <w:rStyle w:val="Strong"/>
          <w:rFonts w:cstheme="minorHAnsi"/>
          <w:b w:val="0"/>
        </w:rPr>
        <w:t xml:space="preserve"> must be </w:t>
      </w:r>
      <w:r w:rsidRPr="00C81EFA">
        <w:rPr>
          <w:rStyle w:val="Strong"/>
          <w:rFonts w:cstheme="minorHAnsi"/>
        </w:rPr>
        <w:t xml:space="preserve">removed, </w:t>
      </w:r>
      <w:r w:rsidRPr="00C81EFA">
        <w:rPr>
          <w:rStyle w:val="Strong"/>
          <w:rFonts w:cstheme="minorHAnsi"/>
          <w:b w:val="0"/>
        </w:rPr>
        <w:t xml:space="preserve">from the </w:t>
      </w:r>
      <w:r w:rsidRPr="00C81EFA">
        <w:rPr>
          <w:rStyle w:val="CodeChar"/>
          <w:rFonts w:asciiTheme="minorHAnsi" w:hAnsiTheme="minorHAnsi" w:cstheme="minorHAnsi"/>
        </w:rPr>
        <w:t xml:space="preserve">"confirm-list",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CodeChar"/>
          <w:rFonts w:asciiTheme="minorHAnsi" w:hAnsiTheme="minorHAnsi" w:cstheme="minorHAnsi"/>
        </w:rPr>
        <w:t>["Next"]</w:t>
      </w:r>
      <w:r w:rsidRPr="00C81EFA">
        <w:rPr>
          <w:rStyle w:val="Strong"/>
          <w:rFonts w:cstheme="minorHAnsi"/>
          <w:b w:val="0"/>
        </w:rPr>
        <w:t xml:space="preserve"> button is </w:t>
      </w:r>
      <w:r w:rsidRPr="00C81EFA">
        <w:rPr>
          <w:rStyle w:val="Strong"/>
          <w:rFonts w:cstheme="minorHAnsi"/>
        </w:rPr>
        <w:t>enabled</w:t>
      </w:r>
      <w:r w:rsidRPr="00C81EFA">
        <w:rPr>
          <w:rStyle w:val="Strong"/>
          <w:rFonts w:cstheme="minorHAnsi"/>
          <w:b w:val="0"/>
        </w:rPr>
        <w:t xml:space="preserve"> again.</w:t>
      </w:r>
    </w:p>
    <w:p w14:paraId="7A754D1E" w14:textId="547771C8" w:rsidR="005F5B07" w:rsidRDefault="002828FA" w:rsidP="00C81EFA">
      <w:pPr>
        <w:ind w:left="360" w:firstLine="708"/>
      </w:pPr>
      <w:r w:rsidRPr="00844D06">
        <w:rPr>
          <w:rStyle w:val="CodeChar"/>
          <w:rFonts w:asciiTheme="minorHAnsi" w:hAnsiTheme="minorHAnsi" w:cstheme="minorHAnsi"/>
        </w:rPr>
        <w:t>"C</w:t>
      </w:r>
      <w:r>
        <w:rPr>
          <w:rStyle w:val="CodeChar"/>
          <w:rFonts w:asciiTheme="minorHAnsi" w:hAnsiTheme="minorHAnsi" w:cstheme="minorHAnsi"/>
        </w:rPr>
        <w:t>ancel</w:t>
      </w:r>
      <w:r w:rsidRPr="00844D06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A73EC6" w14:textId="77777777" w:rsidR="00844D06" w:rsidRPr="00CA62ED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263E3F02" wp14:editId="28484EA5">
            <wp:extent cx="5954571" cy="2848384"/>
            <wp:effectExtent l="0" t="0" r="8255" b="952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84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15BD" w14:textId="77777777" w:rsidR="00844D06" w:rsidRDefault="00844D06" w:rsidP="00844D06">
      <w:pPr>
        <w:pStyle w:val="Heading1"/>
      </w:pPr>
      <w:r>
        <w:t>Submission</w:t>
      </w:r>
    </w:p>
    <w:p w14:paraId="68EEA509" w14:textId="376AE4FF" w:rsidR="00844D06" w:rsidRDefault="00844D06" w:rsidP="00844D06">
      <w:r w:rsidRPr="005F5B07">
        <w:t xml:space="preserve">Submit only yours </w:t>
      </w:r>
      <w:r w:rsidRPr="005F5B07">
        <w:rPr>
          <w:b/>
          <w:bCs/>
        </w:rPr>
        <w:t>sol</w:t>
      </w:r>
      <w:ins w:id="4" w:author="Author">
        <w:r w:rsidR="008B6881">
          <w:rPr>
            <w:b/>
            <w:bCs/>
          </w:rPr>
          <w:t>ve</w:t>
        </w:r>
      </w:ins>
      <w:del w:id="5" w:author="Author">
        <w:r w:rsidRPr="005F5B07" w:rsidDel="008B6881">
          <w:rPr>
            <w:b/>
            <w:bCs/>
          </w:rPr>
          <w:delText>ution</w:delText>
        </w:r>
      </w:del>
      <w:r w:rsidRPr="005F5B07">
        <w:rPr>
          <w:b/>
          <w:bCs/>
        </w:rPr>
        <w:t>()</w:t>
      </w:r>
      <w:r w:rsidRPr="005F5B07">
        <w:t xml:space="preserve"> function.</w:t>
      </w:r>
    </w:p>
    <w:p w14:paraId="7EF098EA" w14:textId="77777777" w:rsidR="00844D06" w:rsidRDefault="00844D06" w:rsidP="005F5B07"/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uthor" w:initials="A">
    <w:p w14:paraId="064BEBBB" w14:textId="1E199948" w:rsidR="008D2393" w:rsidRPr="008D2393" w:rsidRDefault="008D2393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Включително?</w:t>
      </w:r>
    </w:p>
  </w:comment>
  <w:comment w:id="1" w:author="Author" w:initials="A">
    <w:p w14:paraId="19A5FBC9" w14:textId="3EAE8512" w:rsidR="002E79FC" w:rsidRPr="002E79FC" w:rsidRDefault="002E79FC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Добре е да няма </w:t>
      </w:r>
      <w:r>
        <w:t xml:space="preserve">hover </w:t>
      </w:r>
      <w:r>
        <w:rPr>
          <w:lang w:val="bg-BG"/>
        </w:rPr>
        <w:t>ефект, когато бутонът не е активен.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64BEBBB" w15:done="0"/>
  <w15:commentEx w15:paraId="19A5FBC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64BEBBB" w16cid:durableId="2821C391"/>
  <w16cid:commentId w16cid:paraId="19A5FBC9" w16cid:durableId="2821D1E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80BDD" w14:textId="77777777" w:rsidR="00C560AD" w:rsidRDefault="00C560AD">
      <w:pPr>
        <w:spacing w:before="0" w:after="0" w:line="240" w:lineRule="auto"/>
      </w:pPr>
      <w:r>
        <w:separator/>
      </w:r>
    </w:p>
  </w:endnote>
  <w:endnote w:type="continuationSeparator" w:id="0">
    <w:p w14:paraId="084CDCF5" w14:textId="77777777" w:rsidR="00C560AD" w:rsidRDefault="00C560A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4A0D710E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17CE9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717CE9" w:rsidRPr="00717CE9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4A0D710E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17CE9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701266">
                      <w:fldChar w:fldCharType="begin"/>
                    </w:r>
                    <w:r w:rsidR="00701266">
                      <w:instrText xml:space="preserve"> NUMPAGES   \* MERGEFORMAT </w:instrText>
                    </w:r>
                    <w:r w:rsidR="00701266">
                      <w:fldChar w:fldCharType="separate"/>
                    </w:r>
                    <w:r w:rsidR="00717CE9" w:rsidRPr="00717CE9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70126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9F2DA" w14:textId="77777777" w:rsidR="00C560AD" w:rsidRDefault="00C560AD">
      <w:pPr>
        <w:spacing w:before="0" w:after="0" w:line="240" w:lineRule="auto"/>
      </w:pPr>
      <w:r>
        <w:separator/>
      </w:r>
    </w:p>
  </w:footnote>
  <w:footnote w:type="continuationSeparator" w:id="0">
    <w:p w14:paraId="5249E89E" w14:textId="77777777" w:rsidR="00C560AD" w:rsidRDefault="00C560A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5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067290300">
    <w:abstractNumId w:val="5"/>
  </w:num>
  <w:num w:numId="2" w16cid:durableId="127475773">
    <w:abstractNumId w:val="17"/>
  </w:num>
  <w:num w:numId="3" w16cid:durableId="1712806244">
    <w:abstractNumId w:val="10"/>
  </w:num>
  <w:num w:numId="4" w16cid:durableId="349840027">
    <w:abstractNumId w:val="18"/>
  </w:num>
  <w:num w:numId="5" w16cid:durableId="1127041568">
    <w:abstractNumId w:val="12"/>
  </w:num>
  <w:num w:numId="6" w16cid:durableId="3413181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60276452">
    <w:abstractNumId w:val="3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17074901">
    <w:abstractNumId w:val="26"/>
  </w:num>
  <w:num w:numId="9" w16cid:durableId="2033215366">
    <w:abstractNumId w:val="32"/>
  </w:num>
  <w:num w:numId="10" w16cid:durableId="436678045">
    <w:abstractNumId w:val="34"/>
  </w:num>
  <w:num w:numId="11" w16cid:durableId="1268350417">
    <w:abstractNumId w:val="1"/>
  </w:num>
  <w:num w:numId="12" w16cid:durableId="989141827">
    <w:abstractNumId w:val="13"/>
  </w:num>
  <w:num w:numId="13" w16cid:durableId="378744054">
    <w:abstractNumId w:val="21"/>
  </w:num>
  <w:num w:numId="14" w16cid:durableId="1565874240">
    <w:abstractNumId w:val="29"/>
  </w:num>
  <w:num w:numId="15" w16cid:durableId="1053039827">
    <w:abstractNumId w:val="15"/>
  </w:num>
  <w:num w:numId="16" w16cid:durableId="787816381">
    <w:abstractNumId w:val="7"/>
  </w:num>
  <w:num w:numId="17" w16cid:durableId="1488208100">
    <w:abstractNumId w:val="31"/>
  </w:num>
  <w:num w:numId="18" w16cid:durableId="1069111348">
    <w:abstractNumId w:val="0"/>
  </w:num>
  <w:num w:numId="19" w16cid:durableId="449323858">
    <w:abstractNumId w:val="30"/>
  </w:num>
  <w:num w:numId="20" w16cid:durableId="404912087">
    <w:abstractNumId w:val="3"/>
  </w:num>
  <w:num w:numId="21" w16cid:durableId="1081834864">
    <w:abstractNumId w:val="16"/>
  </w:num>
  <w:num w:numId="22" w16cid:durableId="1820877277">
    <w:abstractNumId w:val="2"/>
  </w:num>
  <w:num w:numId="23" w16cid:durableId="1282305669">
    <w:abstractNumId w:val="20"/>
  </w:num>
  <w:num w:numId="24" w16cid:durableId="154420924">
    <w:abstractNumId w:val="19"/>
  </w:num>
  <w:num w:numId="25" w16cid:durableId="2007202279">
    <w:abstractNumId w:val="22"/>
  </w:num>
  <w:num w:numId="26" w16cid:durableId="695159529">
    <w:abstractNumId w:val="9"/>
  </w:num>
  <w:num w:numId="27" w16cid:durableId="1675181143">
    <w:abstractNumId w:val="27"/>
  </w:num>
  <w:num w:numId="28" w16cid:durableId="2043705579">
    <w:abstractNumId w:val="33"/>
  </w:num>
  <w:num w:numId="29" w16cid:durableId="1413819888">
    <w:abstractNumId w:val="8"/>
  </w:num>
  <w:num w:numId="30" w16cid:durableId="1195312155">
    <w:abstractNumId w:val="6"/>
  </w:num>
  <w:num w:numId="31" w16cid:durableId="618493281">
    <w:abstractNumId w:val="23"/>
  </w:num>
  <w:num w:numId="32" w16cid:durableId="424231442">
    <w:abstractNumId w:val="4"/>
  </w:num>
  <w:num w:numId="33" w16cid:durableId="2063170071">
    <w:abstractNumId w:val="25"/>
  </w:num>
  <w:num w:numId="34" w16cid:durableId="1587303625">
    <w:abstractNumId w:val="14"/>
  </w:num>
  <w:num w:numId="35" w16cid:durableId="1136802751">
    <w:abstractNumId w:val="28"/>
  </w:num>
  <w:num w:numId="36" w16cid:durableId="431169767">
    <w:abstractNumId w:val="11"/>
  </w:num>
  <w:num w:numId="37" w16cid:durableId="42172846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oNotDisplayPageBoundaries/>
  <w:proofState w:spelling="clean" w:grammar="clean"/>
  <w:trackRevision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57400"/>
    <w:rsid w:val="0016649F"/>
    <w:rsid w:val="00182A80"/>
    <w:rsid w:val="00183801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67B0"/>
    <w:rsid w:val="00230928"/>
    <w:rsid w:val="00241A73"/>
    <w:rsid w:val="00241BA2"/>
    <w:rsid w:val="00247FCD"/>
    <w:rsid w:val="00264779"/>
    <w:rsid w:val="002828FA"/>
    <w:rsid w:val="002A0620"/>
    <w:rsid w:val="002A6CE1"/>
    <w:rsid w:val="002C637A"/>
    <w:rsid w:val="002D15C4"/>
    <w:rsid w:val="002D7377"/>
    <w:rsid w:val="002E0E9B"/>
    <w:rsid w:val="002E79FC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7481A"/>
    <w:rsid w:val="00396FF2"/>
    <w:rsid w:val="003B74B0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0D53"/>
    <w:rsid w:val="00597ACA"/>
    <w:rsid w:val="005A6B7F"/>
    <w:rsid w:val="005B125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C3"/>
    <w:rsid w:val="006F68D5"/>
    <w:rsid w:val="00701266"/>
    <w:rsid w:val="00704652"/>
    <w:rsid w:val="00712921"/>
    <w:rsid w:val="00717CE9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262AE"/>
    <w:rsid w:val="00844358"/>
    <w:rsid w:val="00844D06"/>
    <w:rsid w:val="00866740"/>
    <w:rsid w:val="008703D1"/>
    <w:rsid w:val="00883FC4"/>
    <w:rsid w:val="008B6881"/>
    <w:rsid w:val="008C69C0"/>
    <w:rsid w:val="008D2393"/>
    <w:rsid w:val="008D6222"/>
    <w:rsid w:val="008E663F"/>
    <w:rsid w:val="009032EE"/>
    <w:rsid w:val="009060E2"/>
    <w:rsid w:val="0091382F"/>
    <w:rsid w:val="00920564"/>
    <w:rsid w:val="00945FC2"/>
    <w:rsid w:val="00954D40"/>
    <w:rsid w:val="00961113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60AD"/>
    <w:rsid w:val="00C578E7"/>
    <w:rsid w:val="00C60522"/>
    <w:rsid w:val="00C63E70"/>
    <w:rsid w:val="00C74763"/>
    <w:rsid w:val="00C81EFA"/>
    <w:rsid w:val="00CA4832"/>
    <w:rsid w:val="00CA62ED"/>
    <w:rsid w:val="00CE733D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00706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Revision">
    <w:name w:val="Revision"/>
    <w:hidden/>
    <w:uiPriority w:val="99"/>
    <w:semiHidden/>
    <w:rsid w:val="008D2393"/>
    <w:pPr>
      <w:spacing w:after="0" w:line="240" w:lineRule="auto"/>
    </w:pPr>
    <w:rPr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D23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D23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D2393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D23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D2393"/>
    <w:rPr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100.png"/><Relationship Id="rId34" Type="http://schemas.openxmlformats.org/officeDocument/2006/relationships/image" Target="media/image16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2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80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5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30.png"/><Relationship Id="rId30" Type="http://schemas.openxmlformats.org/officeDocument/2006/relationships/image" Target="media/image14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5E677-99C5-4757-B1DE-BC5E8A495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514</Words>
  <Characters>2931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2023-05-31T11:03:00Z</dcterms:modified>
</cp:coreProperties>
</file>